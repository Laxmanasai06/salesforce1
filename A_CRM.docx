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3A3BE" w14:textId="77777777" w:rsidR="008C68F0" w:rsidRDefault="00000000">
      <w:pPr>
        <w:pStyle w:val="Subtitle"/>
        <w:rPr>
          <w:rFonts w:ascii="Times New Roman" w:eastAsia="Times New Roman" w:hAnsi="Times New Roman" w:cs="Times New Roman"/>
          <w:b/>
          <w:color w:val="000000"/>
          <w:sz w:val="32"/>
          <w:szCs w:val="32"/>
        </w:rPr>
      </w:pPr>
      <w:bookmarkStart w:id="0" w:name="_heading=h.gjdgxs" w:colFirst="0" w:colLast="0"/>
      <w:bookmarkEnd w:id="0"/>
      <w:r>
        <w:rPr>
          <w:rFonts w:ascii="Times New Roman" w:eastAsia="Times New Roman" w:hAnsi="Times New Roman" w:cs="Times New Roman"/>
          <w:b/>
          <w:color w:val="000000"/>
          <w:sz w:val="32"/>
          <w:szCs w:val="32"/>
        </w:rPr>
        <w:t>A CRM APPLICATION FOR WHOLESALE RICE MILL</w:t>
      </w:r>
    </w:p>
    <w:p w14:paraId="37FD8777" w14:textId="77777777" w:rsidR="008C68F0" w:rsidRDefault="00000000">
      <w:pPr>
        <w:pStyle w:val="Subtitle"/>
        <w:rPr>
          <w:rFonts w:ascii="Times New Roman" w:eastAsia="Times New Roman" w:hAnsi="Times New Roman" w:cs="Times New Roman"/>
          <w:b/>
          <w:color w:val="000000"/>
          <w:sz w:val="28"/>
          <w:szCs w:val="28"/>
        </w:rPr>
      </w:pPr>
      <w:bookmarkStart w:id="1" w:name="_heading=h.30j0zll" w:colFirst="0" w:colLast="0"/>
      <w:bookmarkEnd w:id="1"/>
      <w:proofErr w:type="gramStart"/>
      <w:r>
        <w:rPr>
          <w:rFonts w:ascii="Times New Roman" w:eastAsia="Times New Roman" w:hAnsi="Times New Roman" w:cs="Times New Roman"/>
          <w:b/>
          <w:color w:val="000000"/>
          <w:sz w:val="28"/>
          <w:szCs w:val="28"/>
        </w:rPr>
        <w:t>Short  Description</w:t>
      </w:r>
      <w:proofErr w:type="gramEnd"/>
      <w:r>
        <w:rPr>
          <w:rFonts w:ascii="Times New Roman" w:eastAsia="Times New Roman" w:hAnsi="Times New Roman" w:cs="Times New Roman"/>
          <w:b/>
          <w:color w:val="000000"/>
          <w:sz w:val="28"/>
          <w:szCs w:val="28"/>
        </w:rPr>
        <w:t>:</w:t>
      </w:r>
    </w:p>
    <w:p w14:paraId="1442B919" w14:textId="77777777" w:rsidR="008C68F0" w:rsidRDefault="00000000">
      <w:r>
        <w:t xml:space="preserve">The Rice Mill </w:t>
      </w:r>
      <w:proofErr w:type="spellStart"/>
      <w:r>
        <w:t>Crm</w:t>
      </w:r>
      <w:proofErr w:type="spellEnd"/>
      <w:r>
        <w:t xml:space="preserve"> Streamlines Daily Rice Production and Sales </w:t>
      </w:r>
      <w:proofErr w:type="spellStart"/>
      <w:proofErr w:type="gramStart"/>
      <w:r>
        <w:t>Reporting,Enhancing</w:t>
      </w:r>
      <w:proofErr w:type="spellEnd"/>
      <w:proofErr w:type="gramEnd"/>
      <w:r>
        <w:t xml:space="preserve"> Efficiency and Customer Experiences.</w:t>
      </w:r>
    </w:p>
    <w:p w14:paraId="5EC3B7E4" w14:textId="77777777" w:rsidR="008C68F0" w:rsidRDefault="008C68F0"/>
    <w:p w14:paraId="15728E6E" w14:textId="77777777" w:rsidR="008C68F0" w:rsidRDefault="00000000">
      <w:pPr>
        <w:pStyle w:val="Subtitle"/>
        <w:rPr>
          <w:rFonts w:ascii="Times New Roman" w:eastAsia="Times New Roman" w:hAnsi="Times New Roman" w:cs="Times New Roman"/>
          <w:b/>
          <w:color w:val="000000"/>
          <w:sz w:val="28"/>
          <w:szCs w:val="28"/>
        </w:rPr>
      </w:pPr>
      <w:bookmarkStart w:id="2" w:name="_heading=h.1fob9te" w:colFirst="0" w:colLast="0"/>
      <w:bookmarkEnd w:id="2"/>
      <w:r>
        <w:rPr>
          <w:rFonts w:ascii="Times New Roman" w:eastAsia="Times New Roman" w:hAnsi="Times New Roman" w:cs="Times New Roman"/>
          <w:b/>
          <w:color w:val="000000"/>
          <w:sz w:val="28"/>
          <w:szCs w:val="28"/>
        </w:rPr>
        <w:t>Long Description:</w:t>
      </w:r>
    </w:p>
    <w:p w14:paraId="66CEDB50"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Rice </w:t>
      </w:r>
      <w:proofErr w:type="gramStart"/>
      <w:r>
        <w:rPr>
          <w:rFonts w:ascii="Times New Roman" w:eastAsia="Times New Roman" w:hAnsi="Times New Roman" w:cs="Times New Roman"/>
          <w:sz w:val="24"/>
          <w:szCs w:val="24"/>
        </w:rPr>
        <w:t>Mill  CRM</w:t>
      </w:r>
      <w:proofErr w:type="gramEnd"/>
      <w:r>
        <w:rPr>
          <w:rFonts w:ascii="Times New Roman" w:eastAsia="Times New Roman" w:hAnsi="Times New Roman" w:cs="Times New Roman"/>
          <w:sz w:val="24"/>
          <w:szCs w:val="24"/>
        </w:rPr>
        <w:t xml:space="preserve"> Application is a comprehensive solution designed to streamline and simplify  how much rice per </w:t>
      </w:r>
      <w:proofErr w:type="spellStart"/>
      <w:r>
        <w:rPr>
          <w:rFonts w:ascii="Times New Roman" w:eastAsia="Times New Roman" w:hAnsi="Times New Roman" w:cs="Times New Roman"/>
          <w:sz w:val="24"/>
          <w:szCs w:val="24"/>
        </w:rPr>
        <w:t>day,how</w:t>
      </w:r>
      <w:proofErr w:type="spellEnd"/>
      <w:r>
        <w:rPr>
          <w:rFonts w:ascii="Times New Roman" w:eastAsia="Times New Roman" w:hAnsi="Times New Roman" w:cs="Times New Roman"/>
          <w:sz w:val="24"/>
          <w:szCs w:val="24"/>
        </w:rPr>
        <w:t xml:space="preserve"> many were sold that rice and which type of rice all reports send to  owners daily wise. It leverages the power of </w:t>
      </w:r>
      <w:proofErr w:type="gramStart"/>
      <w:r>
        <w:rPr>
          <w:rFonts w:ascii="Times New Roman" w:eastAsia="Times New Roman" w:hAnsi="Times New Roman" w:cs="Times New Roman"/>
          <w:sz w:val="24"/>
          <w:szCs w:val="24"/>
        </w:rPr>
        <w:t>customer  relationship</w:t>
      </w:r>
      <w:proofErr w:type="gramEnd"/>
      <w:r>
        <w:rPr>
          <w:rFonts w:ascii="Times New Roman" w:eastAsia="Times New Roman" w:hAnsi="Times New Roman" w:cs="Times New Roman"/>
          <w:sz w:val="24"/>
          <w:szCs w:val="24"/>
        </w:rPr>
        <w:t xml:space="preserve"> management (CRM) to enhance customer experiences, optimize store operations, and improve overall efficiency in the rice mill factory. This project aims to develop a user-friendly and feature-rich application that addresses the specific needs of a rice mill factory.</w:t>
      </w:r>
    </w:p>
    <w:p w14:paraId="28C08599" w14:textId="77777777" w:rsidR="008C68F0" w:rsidRDefault="008C68F0">
      <w:pPr>
        <w:rPr>
          <w:rFonts w:ascii="Times New Roman" w:eastAsia="Times New Roman" w:hAnsi="Times New Roman" w:cs="Times New Roman"/>
          <w:sz w:val="24"/>
          <w:szCs w:val="24"/>
        </w:rPr>
      </w:pPr>
    </w:p>
    <w:p w14:paraId="7CD209E2" w14:textId="77777777" w:rsidR="008C68F0" w:rsidRDefault="008C68F0">
      <w:pPr>
        <w:rPr>
          <w:rFonts w:ascii="Times New Roman" w:eastAsia="Times New Roman" w:hAnsi="Times New Roman" w:cs="Times New Roman"/>
          <w:sz w:val="24"/>
          <w:szCs w:val="24"/>
        </w:rPr>
      </w:pPr>
    </w:p>
    <w:p w14:paraId="20D211FF" w14:textId="77777777" w:rsidR="008C68F0" w:rsidRDefault="008C68F0">
      <w:pPr>
        <w:rPr>
          <w:rFonts w:ascii="Times New Roman" w:eastAsia="Times New Roman" w:hAnsi="Times New Roman" w:cs="Times New Roman"/>
          <w:sz w:val="24"/>
          <w:szCs w:val="24"/>
        </w:rPr>
      </w:pPr>
    </w:p>
    <w:p w14:paraId="360936E2" w14:textId="77777777" w:rsidR="008C68F0" w:rsidRDefault="00000000">
      <w:pPr>
        <w:pStyle w:val="Subtitle"/>
        <w:rPr>
          <w:rFonts w:ascii="Times New Roman" w:eastAsia="Times New Roman" w:hAnsi="Times New Roman" w:cs="Times New Roman"/>
          <w:b/>
          <w:color w:val="000000"/>
          <w:sz w:val="28"/>
          <w:szCs w:val="28"/>
        </w:rPr>
      </w:pPr>
      <w:bookmarkStart w:id="3" w:name="_heading=h.3znysh7" w:colFirst="0" w:colLast="0"/>
      <w:bookmarkEnd w:id="3"/>
      <w:r>
        <w:rPr>
          <w:rFonts w:ascii="Times New Roman" w:eastAsia="Times New Roman" w:hAnsi="Times New Roman" w:cs="Times New Roman"/>
          <w:b/>
          <w:color w:val="000000"/>
          <w:sz w:val="28"/>
          <w:szCs w:val="28"/>
        </w:rPr>
        <w:lastRenderedPageBreak/>
        <w:t>Technical Architecture:</w:t>
      </w:r>
    </w:p>
    <w:p w14:paraId="1A8B4E60" w14:textId="77777777" w:rsidR="008C68F0" w:rsidRDefault="00000000">
      <w:pPr>
        <w:pStyle w:val="Subtitle"/>
        <w:rPr>
          <w:rFonts w:ascii="Times New Roman" w:eastAsia="Times New Roman" w:hAnsi="Times New Roman" w:cs="Times New Roman"/>
          <w:b/>
          <w:color w:val="000000"/>
          <w:sz w:val="28"/>
          <w:szCs w:val="28"/>
        </w:rPr>
      </w:pPr>
      <w:bookmarkStart w:id="4" w:name="_heading=h.2et92p0" w:colFirst="0" w:colLast="0"/>
      <w:bookmarkEnd w:id="4"/>
      <w:r>
        <w:rPr>
          <w:rFonts w:ascii="Times New Roman" w:eastAsia="Times New Roman" w:hAnsi="Times New Roman" w:cs="Times New Roman"/>
          <w:b/>
          <w:noProof/>
          <w:color w:val="000000"/>
          <w:sz w:val="28"/>
          <w:szCs w:val="28"/>
        </w:rPr>
        <w:drawing>
          <wp:inline distT="114300" distB="114300" distL="114300" distR="114300" wp14:anchorId="45189BA3" wp14:editId="5C179827">
            <wp:extent cx="4424363" cy="4424363"/>
            <wp:effectExtent l="0" t="0" r="0" b="0"/>
            <wp:docPr id="1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4424363" cy="4424363"/>
                    </a:xfrm>
                    <a:prstGeom prst="rect">
                      <a:avLst/>
                    </a:prstGeom>
                    <a:ln/>
                  </pic:spPr>
                </pic:pic>
              </a:graphicData>
            </a:graphic>
          </wp:inline>
        </w:drawing>
      </w:r>
    </w:p>
    <w:p w14:paraId="6D4A7D48" w14:textId="77777777" w:rsidR="008C68F0" w:rsidRDefault="008C68F0"/>
    <w:p w14:paraId="5DB52D23" w14:textId="77777777" w:rsidR="008C68F0" w:rsidRDefault="00000000">
      <w:pPr>
        <w:pStyle w:val="Subtitle"/>
        <w:rPr>
          <w:rFonts w:ascii="Times New Roman" w:eastAsia="Times New Roman" w:hAnsi="Times New Roman" w:cs="Times New Roman"/>
          <w:b/>
          <w:color w:val="000000"/>
          <w:sz w:val="28"/>
          <w:szCs w:val="28"/>
        </w:rPr>
      </w:pPr>
      <w:bookmarkStart w:id="5" w:name="_heading=h.tyjcwt" w:colFirst="0" w:colLast="0"/>
      <w:bookmarkEnd w:id="5"/>
      <w:r>
        <w:rPr>
          <w:rFonts w:ascii="Times New Roman" w:eastAsia="Times New Roman" w:hAnsi="Times New Roman" w:cs="Times New Roman"/>
          <w:b/>
          <w:color w:val="000000"/>
          <w:sz w:val="28"/>
          <w:szCs w:val="28"/>
        </w:rPr>
        <w:t>Project Flow:</w:t>
      </w:r>
    </w:p>
    <w:p w14:paraId="0A918CD5" w14:textId="77777777" w:rsidR="008C68F0" w:rsidRDefault="008C68F0"/>
    <w:p w14:paraId="0CD47730" w14:textId="77777777" w:rsidR="008C68F0" w:rsidRDefault="00000000">
      <w:r>
        <w:rPr>
          <w:noProof/>
        </w:rPr>
        <w:lastRenderedPageBreak/>
        <w:drawing>
          <wp:inline distT="114300" distB="114300" distL="114300" distR="114300" wp14:anchorId="1034E524" wp14:editId="584748CE">
            <wp:extent cx="3271838" cy="4679578"/>
            <wp:effectExtent l="0" t="0" r="0" b="0"/>
            <wp:docPr id="14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
                    <a:srcRect/>
                    <a:stretch>
                      <a:fillRect/>
                    </a:stretch>
                  </pic:blipFill>
                  <pic:spPr>
                    <a:xfrm>
                      <a:off x="0" y="0"/>
                      <a:ext cx="3271838" cy="4679578"/>
                    </a:xfrm>
                    <a:prstGeom prst="rect">
                      <a:avLst/>
                    </a:prstGeom>
                    <a:ln/>
                  </pic:spPr>
                </pic:pic>
              </a:graphicData>
            </a:graphic>
          </wp:inline>
        </w:drawing>
      </w:r>
    </w:p>
    <w:p w14:paraId="4DED1B91" w14:textId="77777777" w:rsidR="008C68F0" w:rsidRDefault="008C68F0"/>
    <w:p w14:paraId="1C476D2F" w14:textId="77777777" w:rsidR="008C68F0" w:rsidRDefault="008C68F0"/>
    <w:p w14:paraId="7B345FF0" w14:textId="77777777" w:rsidR="008C68F0" w:rsidRDefault="008C68F0"/>
    <w:p w14:paraId="23517F69" w14:textId="77777777" w:rsidR="008C68F0" w:rsidRDefault="008C68F0"/>
    <w:p w14:paraId="0891B77D" w14:textId="77777777" w:rsidR="008C68F0" w:rsidRDefault="00000000">
      <w:pPr>
        <w:rPr>
          <w:b/>
        </w:rPr>
      </w:pPr>
      <w:r>
        <w:rPr>
          <w:b/>
        </w:rPr>
        <w:t>Features and Functionality:</w:t>
      </w:r>
    </w:p>
    <w:p w14:paraId="5938EFCE" w14:textId="77777777" w:rsidR="008C68F0" w:rsidRDefault="008C68F0">
      <w:pPr>
        <w:rPr>
          <w:b/>
        </w:rPr>
      </w:pPr>
    </w:p>
    <w:p w14:paraId="785490EB" w14:textId="77777777" w:rsidR="008C68F0" w:rsidRDefault="00000000">
      <w:r>
        <w:rPr>
          <w:b/>
        </w:rPr>
        <w:t xml:space="preserve">Reports and </w:t>
      </w:r>
      <w:proofErr w:type="gramStart"/>
      <w:r>
        <w:rPr>
          <w:b/>
        </w:rPr>
        <w:t>Dashboards:</w:t>
      </w:r>
      <w:r>
        <w:t>:</w:t>
      </w:r>
      <w:proofErr w:type="gramEnd"/>
      <w:r>
        <w:t xml:space="preserve"> The application can generate detailed reports and analytics regarding daily how much rice sold and total income per daily, revenue generated, popular amenities, and most </w:t>
      </w:r>
      <w:proofErr w:type="spellStart"/>
      <w:r>
        <w:t>buyed</w:t>
      </w:r>
      <w:proofErr w:type="spellEnd"/>
      <w:r>
        <w:t xml:space="preserve"> customers. Easy to understand the data to the owner, improving resource allocation, and planning future development.</w:t>
      </w:r>
    </w:p>
    <w:p w14:paraId="5F487477" w14:textId="77777777" w:rsidR="008C68F0" w:rsidRDefault="008C68F0">
      <w:pPr>
        <w:rPr>
          <w:rFonts w:ascii="Times New Roman" w:eastAsia="Times New Roman" w:hAnsi="Times New Roman" w:cs="Times New Roman"/>
          <w:sz w:val="24"/>
          <w:szCs w:val="24"/>
        </w:rPr>
      </w:pPr>
    </w:p>
    <w:p w14:paraId="79A8E50D" w14:textId="77777777" w:rsidR="008C68F0" w:rsidRDefault="00000000">
      <w:pPr>
        <w:rPr>
          <w:rFonts w:ascii="Times New Roman" w:eastAsia="Times New Roman" w:hAnsi="Times New Roman" w:cs="Times New Roman"/>
          <w:sz w:val="24"/>
          <w:szCs w:val="24"/>
        </w:rPr>
      </w:pPr>
      <w:r>
        <w:rPr>
          <w:b/>
        </w:rPr>
        <w:t>Roll Up Summary Field:</w:t>
      </w:r>
      <w:r>
        <w:rPr>
          <w:rFonts w:ascii="Times New Roman" w:eastAsia="Times New Roman" w:hAnsi="Times New Roman" w:cs="Times New Roman"/>
          <w:sz w:val="24"/>
          <w:szCs w:val="24"/>
        </w:rPr>
        <w:t xml:space="preserve"> This is a field that summarizes data from a child object to a parent object that shares a master-detail relationship. Rollup summary fields can use the COUNT, SUM, MIN, and MAX functions. For example, you could use a rollup summary field to display the total value (amount of rice </w:t>
      </w:r>
      <w:proofErr w:type="gramStart"/>
      <w:r>
        <w:rPr>
          <w:rFonts w:ascii="Times New Roman" w:eastAsia="Times New Roman" w:hAnsi="Times New Roman" w:cs="Times New Roman"/>
          <w:sz w:val="24"/>
          <w:szCs w:val="24"/>
        </w:rPr>
        <w:t>supplied )</w:t>
      </w:r>
      <w:proofErr w:type="gramEnd"/>
      <w:r>
        <w:rPr>
          <w:rFonts w:ascii="Times New Roman" w:eastAsia="Times New Roman" w:hAnsi="Times New Roman" w:cs="Times New Roman"/>
          <w:sz w:val="24"/>
          <w:szCs w:val="24"/>
        </w:rPr>
        <w:t xml:space="preserve"> from rice  details on a related supplier.</w:t>
      </w:r>
    </w:p>
    <w:p w14:paraId="5F680C2C" w14:textId="77777777" w:rsidR="008C68F0" w:rsidRDefault="008C68F0">
      <w:pPr>
        <w:rPr>
          <w:rFonts w:ascii="Times New Roman" w:eastAsia="Times New Roman" w:hAnsi="Times New Roman" w:cs="Times New Roman"/>
          <w:sz w:val="24"/>
          <w:szCs w:val="24"/>
        </w:rPr>
      </w:pPr>
    </w:p>
    <w:p w14:paraId="35A7D5EB" w14:textId="77777777" w:rsidR="008C68F0" w:rsidRDefault="00000000">
      <w:r>
        <w:rPr>
          <w:b/>
        </w:rPr>
        <w:lastRenderedPageBreak/>
        <w:t>Cross Object Formula:</w:t>
      </w:r>
      <w:r>
        <w:t xml:space="preserve"> </w:t>
      </w:r>
      <w:proofErr w:type="gramStart"/>
      <w:r>
        <w:t>It  is</w:t>
      </w:r>
      <w:proofErr w:type="gramEnd"/>
      <w:r>
        <w:t xml:space="preserve"> a formula field that references fields from another object in Salesforce. This type of formula allows users to calculate the total amount from number of rice taken*price/</w:t>
      </w:r>
      <w:proofErr w:type="gramStart"/>
      <w:r>
        <w:t>kg  and</w:t>
      </w:r>
      <w:proofErr w:type="gramEnd"/>
      <w:r>
        <w:t xml:space="preserve"> it displays the total amount I have to pay.</w:t>
      </w:r>
    </w:p>
    <w:p w14:paraId="02C65B5C" w14:textId="77777777" w:rsidR="008C68F0" w:rsidRDefault="008C68F0"/>
    <w:p w14:paraId="0EAB9ABD" w14:textId="77777777" w:rsidR="008C68F0" w:rsidRDefault="00000000">
      <w:pPr>
        <w:rPr>
          <w:color w:val="080707"/>
          <w:sz w:val="21"/>
          <w:szCs w:val="21"/>
          <w:highlight w:val="white"/>
        </w:rPr>
      </w:pPr>
      <w:r>
        <w:rPr>
          <w:color w:val="080707"/>
          <w:sz w:val="21"/>
          <w:szCs w:val="21"/>
          <w:highlight w:val="white"/>
        </w:rPr>
        <w:t xml:space="preserve"> </w:t>
      </w:r>
      <w:r>
        <w:rPr>
          <w:b/>
        </w:rPr>
        <w:t>Validation Rule:</w:t>
      </w:r>
      <w:r>
        <w:rPr>
          <w:color w:val="080707"/>
          <w:sz w:val="21"/>
          <w:szCs w:val="21"/>
          <w:highlight w:val="white"/>
        </w:rPr>
        <w:t xml:space="preserve"> Validation </w:t>
      </w:r>
      <w:proofErr w:type="gramStart"/>
      <w:r>
        <w:rPr>
          <w:color w:val="080707"/>
          <w:sz w:val="21"/>
          <w:szCs w:val="21"/>
          <w:highlight w:val="white"/>
        </w:rPr>
        <w:t>rules  also</w:t>
      </w:r>
      <w:proofErr w:type="gramEnd"/>
      <w:r>
        <w:rPr>
          <w:color w:val="080707"/>
          <w:sz w:val="21"/>
          <w:szCs w:val="21"/>
          <w:highlight w:val="white"/>
        </w:rPr>
        <w:t xml:space="preserve"> include an error message to display to the user when the rule returns a value of “True” due to an invalid value.so , In this project </w:t>
      </w:r>
      <w:proofErr w:type="spellStart"/>
      <w:r>
        <w:rPr>
          <w:color w:val="080707"/>
          <w:sz w:val="21"/>
          <w:szCs w:val="21"/>
          <w:highlight w:val="white"/>
        </w:rPr>
        <w:t>i</w:t>
      </w:r>
      <w:proofErr w:type="spellEnd"/>
      <w:r>
        <w:rPr>
          <w:color w:val="080707"/>
          <w:sz w:val="21"/>
          <w:szCs w:val="21"/>
          <w:highlight w:val="white"/>
        </w:rPr>
        <w:t xml:space="preserve"> gave </w:t>
      </w:r>
      <w:proofErr w:type="spellStart"/>
      <w:r>
        <w:rPr>
          <w:color w:val="080707"/>
          <w:sz w:val="21"/>
          <w:szCs w:val="21"/>
          <w:highlight w:val="white"/>
        </w:rPr>
        <w:t>Isblank</w:t>
      </w:r>
      <w:proofErr w:type="spellEnd"/>
      <w:r>
        <w:rPr>
          <w:color w:val="080707"/>
          <w:sz w:val="21"/>
          <w:szCs w:val="21"/>
          <w:highlight w:val="white"/>
        </w:rPr>
        <w:t xml:space="preserve"> </w:t>
      </w:r>
      <w:proofErr w:type="spellStart"/>
      <w:r>
        <w:rPr>
          <w:color w:val="080707"/>
          <w:sz w:val="21"/>
          <w:szCs w:val="21"/>
          <w:highlight w:val="white"/>
        </w:rPr>
        <w:t>formula.Isblank</w:t>
      </w:r>
      <w:proofErr w:type="spellEnd"/>
      <w:r>
        <w:rPr>
          <w:color w:val="080707"/>
          <w:sz w:val="21"/>
          <w:szCs w:val="21"/>
          <w:highlight w:val="white"/>
        </w:rPr>
        <w:t xml:space="preserve"> formula is used to verify whether it is blank it shows error.</w:t>
      </w:r>
    </w:p>
    <w:p w14:paraId="685BEE9F" w14:textId="77777777" w:rsidR="008C68F0" w:rsidRDefault="008C68F0"/>
    <w:p w14:paraId="29DE2FD1" w14:textId="77777777" w:rsidR="008C68F0" w:rsidRDefault="00000000">
      <w:pPr>
        <w:rPr>
          <w:rFonts w:ascii="Times New Roman" w:eastAsia="Times New Roman" w:hAnsi="Times New Roman" w:cs="Times New Roman"/>
          <w:color w:val="080707"/>
          <w:sz w:val="24"/>
          <w:szCs w:val="24"/>
        </w:rPr>
      </w:pPr>
      <w:r>
        <w:rPr>
          <w:color w:val="4A474B"/>
          <w:highlight w:val="white"/>
        </w:rPr>
        <w:t xml:space="preserve"> </w:t>
      </w:r>
      <w:r>
        <w:rPr>
          <w:b/>
        </w:rPr>
        <w:t xml:space="preserve">Permission </w:t>
      </w:r>
      <w:proofErr w:type="gramStart"/>
      <w:r>
        <w:rPr>
          <w:b/>
        </w:rPr>
        <w:t>sets:</w:t>
      </w:r>
      <w:r>
        <w:rPr>
          <w:color w:val="4A474B"/>
          <w:highlight w:val="white"/>
        </w:rPr>
        <w:t>:</w:t>
      </w:r>
      <w:proofErr w:type="gramEnd"/>
      <w:r>
        <w:rPr>
          <w:color w:val="4A474B"/>
          <w:highlight w:val="white"/>
        </w:rPr>
        <w:t xml:space="preserve"> Organization Wide Defaults(OWD) in salesforce is the baseline level of access that the most restricted user should have. Organizational Wide Defaults are used to restrict </w:t>
      </w:r>
      <w:proofErr w:type="spellStart"/>
      <w:proofErr w:type="gramStart"/>
      <w:r>
        <w:rPr>
          <w:color w:val="4A474B"/>
          <w:highlight w:val="white"/>
        </w:rPr>
        <w:t>access.</w:t>
      </w:r>
      <w:r>
        <w:rPr>
          <w:rFonts w:ascii="Times New Roman" w:eastAsia="Times New Roman" w:hAnsi="Times New Roman" w:cs="Times New Roman"/>
          <w:color w:val="080707"/>
          <w:sz w:val="24"/>
          <w:szCs w:val="24"/>
        </w:rPr>
        <w:t>But</w:t>
      </w:r>
      <w:proofErr w:type="spellEnd"/>
      <w:proofErr w:type="gramEnd"/>
      <w:r>
        <w:rPr>
          <w:rFonts w:ascii="Times New Roman" w:eastAsia="Times New Roman" w:hAnsi="Times New Roman" w:cs="Times New Roman"/>
          <w:color w:val="080707"/>
          <w:sz w:val="24"/>
          <w:szCs w:val="24"/>
        </w:rPr>
        <w:t xml:space="preserve"> in our case we created roles and given the roles in such a way that the owner  can see   employer  and worker  records , and the employer can see the worker  records.</w:t>
      </w:r>
    </w:p>
    <w:p w14:paraId="4BDD2789" w14:textId="77777777" w:rsidR="008C68F0" w:rsidRDefault="008C68F0">
      <w:pPr>
        <w:rPr>
          <w:rFonts w:ascii="Times New Roman" w:eastAsia="Times New Roman" w:hAnsi="Times New Roman" w:cs="Times New Roman"/>
          <w:color w:val="080707"/>
          <w:sz w:val="24"/>
          <w:szCs w:val="24"/>
        </w:rPr>
      </w:pPr>
    </w:p>
    <w:p w14:paraId="7E429EF6" w14:textId="77777777" w:rsidR="008C68F0" w:rsidRDefault="008C68F0">
      <w:pPr>
        <w:rPr>
          <w:rFonts w:ascii="Times New Roman" w:eastAsia="Times New Roman" w:hAnsi="Times New Roman" w:cs="Times New Roman"/>
          <w:color w:val="080707"/>
          <w:sz w:val="24"/>
          <w:szCs w:val="24"/>
        </w:rPr>
      </w:pPr>
    </w:p>
    <w:p w14:paraId="5CD94EA8" w14:textId="77777777" w:rsidR="008C68F0" w:rsidRDefault="008C68F0">
      <w:pPr>
        <w:rPr>
          <w:rFonts w:ascii="Times New Roman" w:eastAsia="Times New Roman" w:hAnsi="Times New Roman" w:cs="Times New Roman"/>
          <w:color w:val="080707"/>
          <w:sz w:val="24"/>
          <w:szCs w:val="24"/>
        </w:rPr>
      </w:pPr>
    </w:p>
    <w:p w14:paraId="17AB76A6" w14:textId="77777777" w:rsidR="008C68F0" w:rsidRDefault="00000000">
      <w:pPr>
        <w:rPr>
          <w:b/>
        </w:rPr>
      </w:pPr>
      <w:r>
        <w:rPr>
          <w:b/>
        </w:rPr>
        <w:t xml:space="preserve">Pre-requisites </w:t>
      </w:r>
    </w:p>
    <w:p w14:paraId="27F37C32" w14:textId="77777777" w:rsidR="008C68F0" w:rsidRDefault="00000000">
      <w:r>
        <w:t xml:space="preserve">Salesforce Developer account </w:t>
      </w:r>
    </w:p>
    <w:p w14:paraId="42F0655A" w14:textId="77777777" w:rsidR="008C68F0" w:rsidRDefault="00000000">
      <w:r>
        <w:t>Knowledge of the salesforce admin concepts.</w:t>
      </w:r>
    </w:p>
    <w:p w14:paraId="1B6D09B6" w14:textId="77777777" w:rsidR="008C68F0" w:rsidRDefault="00000000">
      <w:r>
        <w:t xml:space="preserve">Installed with 2 web browsers in the Machine </w:t>
      </w:r>
    </w:p>
    <w:p w14:paraId="411A40B1" w14:textId="77777777" w:rsidR="008C68F0" w:rsidRDefault="00000000">
      <w:r>
        <w:t>Good internet connectivity.</w:t>
      </w:r>
    </w:p>
    <w:p w14:paraId="27309B45" w14:textId="77777777" w:rsidR="008C68F0" w:rsidRDefault="008C68F0"/>
    <w:p w14:paraId="0EC17F29" w14:textId="77777777" w:rsidR="008C68F0" w:rsidRDefault="008C68F0"/>
    <w:p w14:paraId="3037FA3F" w14:textId="77777777" w:rsidR="008C68F0" w:rsidRDefault="008C68F0"/>
    <w:p w14:paraId="6E881F1F" w14:textId="77777777" w:rsidR="008C68F0" w:rsidRDefault="008C68F0">
      <w:pPr>
        <w:rPr>
          <w:rFonts w:ascii="Times New Roman" w:eastAsia="Times New Roman" w:hAnsi="Times New Roman" w:cs="Times New Roman"/>
          <w:color w:val="080707"/>
          <w:sz w:val="24"/>
          <w:szCs w:val="24"/>
        </w:rPr>
      </w:pPr>
    </w:p>
    <w:p w14:paraId="771ED91A"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757BA990" w14:textId="77777777" w:rsidR="008C68F0" w:rsidRDefault="008C68F0">
      <w:pPr>
        <w:rPr>
          <w:color w:val="4A474B"/>
          <w:highlight w:val="white"/>
        </w:rPr>
      </w:pPr>
    </w:p>
    <w:p w14:paraId="2424E18A" w14:textId="77777777" w:rsidR="008C68F0" w:rsidRDefault="00000000">
      <w:r>
        <w:rPr>
          <w:rFonts w:ascii="Times New Roman" w:eastAsia="Times New Roman" w:hAnsi="Times New Roman" w:cs="Times New Roman"/>
          <w:sz w:val="24"/>
          <w:szCs w:val="24"/>
        </w:rPr>
        <w:br/>
      </w:r>
    </w:p>
    <w:p w14:paraId="35ED3816" w14:textId="77777777" w:rsidR="008C68F0" w:rsidRDefault="008C68F0"/>
    <w:p w14:paraId="688D6C5F" w14:textId="77777777" w:rsidR="008C68F0" w:rsidRDefault="008C68F0">
      <w:pPr>
        <w:rPr>
          <w:rFonts w:ascii="Times New Roman" w:eastAsia="Times New Roman" w:hAnsi="Times New Roman" w:cs="Times New Roman"/>
          <w:sz w:val="24"/>
          <w:szCs w:val="24"/>
        </w:rPr>
      </w:pPr>
    </w:p>
    <w:p w14:paraId="14836430" w14:textId="77777777" w:rsidR="008C68F0" w:rsidRDefault="00000000">
      <w:pPr>
        <w:pStyle w:val="Subtitle"/>
        <w:widowControl w:val="0"/>
        <w:spacing w:before="330" w:line="240" w:lineRule="auto"/>
        <w:ind w:left="2"/>
        <w:rPr>
          <w:rFonts w:ascii="Times New Roman" w:eastAsia="Times New Roman" w:hAnsi="Times New Roman" w:cs="Times New Roman"/>
          <w:b/>
          <w:color w:val="000000"/>
          <w:sz w:val="24"/>
          <w:szCs w:val="24"/>
        </w:rPr>
      </w:pPr>
      <w:bookmarkStart w:id="6" w:name="_heading=h.3dy6vkm" w:colFirst="0" w:colLast="0"/>
      <w:bookmarkEnd w:id="6"/>
      <w:r>
        <w:rPr>
          <w:rFonts w:ascii="Times New Roman" w:eastAsia="Times New Roman" w:hAnsi="Times New Roman" w:cs="Times New Roman"/>
          <w:b/>
          <w:color w:val="000000"/>
          <w:sz w:val="24"/>
          <w:szCs w:val="24"/>
        </w:rPr>
        <w:t xml:space="preserve">What you'll learn </w:t>
      </w:r>
    </w:p>
    <w:p w14:paraId="0FA73997" w14:textId="77777777" w:rsidR="008C68F0" w:rsidRDefault="00000000">
      <w:pPr>
        <w:widowControl w:val="0"/>
        <w:numPr>
          <w:ilvl w:val="0"/>
          <w:numId w:val="1"/>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 Time Salesforce Project </w:t>
      </w:r>
    </w:p>
    <w:p w14:paraId="1D591985"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Object &amp; Relationship in Salesforce</w:t>
      </w:r>
    </w:p>
    <w:p w14:paraId="7E34B79D"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Formula fields and Validation rules.</w:t>
      </w:r>
    </w:p>
    <w:p w14:paraId="4774F9FF"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Cross object formula fields.</w:t>
      </w:r>
    </w:p>
    <w:p w14:paraId="6DA77E21"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Page layouts.</w:t>
      </w:r>
    </w:p>
    <w:p w14:paraId="4D9EB7AA"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Rollup summary fields.</w:t>
      </w:r>
    </w:p>
    <w:p w14:paraId="5CF8E260"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and dashboards </w:t>
      </w:r>
    </w:p>
    <w:p w14:paraId="5311731C" w14:textId="77777777" w:rsidR="008C68F0" w:rsidRDefault="008C68F0">
      <w:pPr>
        <w:widowControl w:val="0"/>
        <w:spacing w:before="37" w:line="240" w:lineRule="auto"/>
        <w:rPr>
          <w:rFonts w:ascii="Times New Roman" w:eastAsia="Times New Roman" w:hAnsi="Times New Roman" w:cs="Times New Roman"/>
          <w:sz w:val="24"/>
          <w:szCs w:val="24"/>
        </w:rPr>
      </w:pPr>
    </w:p>
    <w:p w14:paraId="5F79EB23" w14:textId="77777777" w:rsidR="008C68F0" w:rsidRDefault="008C68F0">
      <w:pPr>
        <w:widowControl w:val="0"/>
        <w:spacing w:before="37" w:line="240" w:lineRule="auto"/>
        <w:rPr>
          <w:rFonts w:ascii="Times New Roman" w:eastAsia="Times New Roman" w:hAnsi="Times New Roman" w:cs="Times New Roman"/>
          <w:sz w:val="24"/>
          <w:szCs w:val="24"/>
        </w:rPr>
      </w:pPr>
    </w:p>
    <w:p w14:paraId="633E821E" w14:textId="77777777" w:rsidR="008C68F0" w:rsidRDefault="008C68F0">
      <w:pPr>
        <w:widowControl w:val="0"/>
        <w:spacing w:before="37" w:line="240" w:lineRule="auto"/>
        <w:rPr>
          <w:rFonts w:ascii="Times New Roman" w:eastAsia="Times New Roman" w:hAnsi="Times New Roman" w:cs="Times New Roman"/>
          <w:sz w:val="24"/>
          <w:szCs w:val="24"/>
        </w:rPr>
      </w:pPr>
    </w:p>
    <w:p w14:paraId="7012A205" w14:textId="77777777" w:rsidR="008C68F0" w:rsidRDefault="008C68F0">
      <w:pPr>
        <w:widowControl w:val="0"/>
        <w:spacing w:before="37" w:line="240" w:lineRule="auto"/>
        <w:rPr>
          <w:rFonts w:ascii="Times New Roman" w:eastAsia="Times New Roman" w:hAnsi="Times New Roman" w:cs="Times New Roman"/>
          <w:sz w:val="24"/>
          <w:szCs w:val="24"/>
        </w:rPr>
      </w:pPr>
    </w:p>
    <w:p w14:paraId="15DE93F4" w14:textId="77777777" w:rsidR="008C68F0" w:rsidRDefault="008C68F0">
      <w:pPr>
        <w:widowControl w:val="0"/>
        <w:spacing w:before="37" w:line="240" w:lineRule="auto"/>
        <w:rPr>
          <w:rFonts w:ascii="Times New Roman" w:eastAsia="Times New Roman" w:hAnsi="Times New Roman" w:cs="Times New Roman"/>
          <w:sz w:val="24"/>
          <w:szCs w:val="24"/>
        </w:rPr>
      </w:pPr>
    </w:p>
    <w:p w14:paraId="16DEAE1E" w14:textId="77777777" w:rsidR="008C68F0" w:rsidRDefault="00000000">
      <w:pPr>
        <w:pStyle w:val="Subtitle"/>
        <w:rPr>
          <w:rFonts w:ascii="Times New Roman" w:eastAsia="Times New Roman" w:hAnsi="Times New Roman" w:cs="Times New Roman"/>
          <w:sz w:val="24"/>
          <w:szCs w:val="24"/>
        </w:rPr>
      </w:pPr>
      <w:bookmarkStart w:id="7" w:name="_heading=h.1t3h5sf" w:colFirst="0" w:colLast="0"/>
      <w:bookmarkEnd w:id="7"/>
      <w:r>
        <w:rPr>
          <w:rFonts w:ascii="Times New Roman" w:eastAsia="Times New Roman" w:hAnsi="Times New Roman" w:cs="Times New Roman"/>
          <w:b/>
          <w:color w:val="000000"/>
          <w:sz w:val="28"/>
          <w:szCs w:val="28"/>
        </w:rPr>
        <w:t>Milestones and Activities:</w:t>
      </w:r>
    </w:p>
    <w:p w14:paraId="77CA6A65" w14:textId="77777777" w:rsidR="008C68F0" w:rsidRDefault="00000000">
      <w:pPr>
        <w:pStyle w:val="Heading1"/>
        <w:widowControl w:val="0"/>
        <w:spacing w:before="398" w:line="240" w:lineRule="auto"/>
        <w:ind w:left="6"/>
      </w:pPr>
      <w:bookmarkStart w:id="8" w:name="_heading=h.4d34og8" w:colFirst="0" w:colLast="0"/>
      <w:bookmarkEnd w:id="8"/>
      <w:r>
        <w:rPr>
          <w:rFonts w:ascii="Times New Roman" w:eastAsia="Times New Roman" w:hAnsi="Times New Roman" w:cs="Times New Roman"/>
          <w:b/>
          <w:sz w:val="28"/>
          <w:szCs w:val="28"/>
          <w:u w:val="single"/>
        </w:rPr>
        <w:t>Milestone 1</w:t>
      </w:r>
      <w:r>
        <w:rPr>
          <w:rFonts w:ascii="Times New Roman" w:eastAsia="Times New Roman" w:hAnsi="Times New Roman" w:cs="Times New Roman"/>
          <w:b/>
          <w:sz w:val="28"/>
          <w:szCs w:val="28"/>
          <w:highlight w:val="white"/>
          <w:u w:val="single"/>
        </w:rPr>
        <w:t>-</w:t>
      </w:r>
      <w:proofErr w:type="gramStart"/>
      <w:r>
        <w:rPr>
          <w:rFonts w:ascii="Times New Roman" w:eastAsia="Times New Roman" w:hAnsi="Times New Roman" w:cs="Times New Roman"/>
          <w:b/>
          <w:sz w:val="28"/>
          <w:szCs w:val="28"/>
          <w:u w:val="single"/>
        </w:rPr>
        <w:t>Salesforce</w:t>
      </w:r>
      <w:r>
        <w:rPr>
          <w:rFonts w:ascii="Times New Roman" w:eastAsia="Times New Roman" w:hAnsi="Times New Roman" w:cs="Times New Roman"/>
          <w:b/>
          <w:sz w:val="28"/>
          <w:szCs w:val="28"/>
        </w:rPr>
        <w:t xml:space="preserve"> :</w:t>
      </w:r>
      <w:proofErr w:type="gramEnd"/>
    </w:p>
    <w:p w14:paraId="2B60990E" w14:textId="77777777" w:rsidR="008C68F0" w:rsidRDefault="00000000">
      <w:pPr>
        <w:widowControl w:val="0"/>
        <w:spacing w:before="462" w:line="240" w:lineRule="auto"/>
      </w:pPr>
      <w:r>
        <w:rPr>
          <w:rFonts w:ascii="Times New Roman" w:eastAsia="Times New Roman" w:hAnsi="Times New Roman" w:cs="Times New Roman"/>
          <w:sz w:val="28"/>
          <w:szCs w:val="28"/>
        </w:rPr>
        <w:t>Introduction</w:t>
      </w:r>
      <w:r>
        <w:t>:</w:t>
      </w:r>
      <w:r>
        <w:br/>
      </w:r>
    </w:p>
    <w:p w14:paraId="33DC8B5F" w14:textId="77777777" w:rsidR="008C68F0" w:rsidRDefault="00000000">
      <w:pPr>
        <w:widowControl w:val="0"/>
        <w:spacing w:before="46" w:line="264" w:lineRule="auto"/>
        <w:ind w:left="7" w:right="220"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 you new to Salesforce? Not sure exactly what it is, or how to use it? Don’t know where you should start on your learning journey? If you’ve answered yes to any of these questions, then you’re in the right place. This module is for you. </w:t>
      </w:r>
    </w:p>
    <w:p w14:paraId="2EDB9AD2" w14:textId="77777777" w:rsidR="008C68F0" w:rsidRDefault="00000000">
      <w:pPr>
        <w:widowControl w:val="0"/>
        <w:spacing w:before="12" w:line="264" w:lineRule="auto"/>
        <w:ind w:right="229"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39CF45ED" w14:textId="77777777" w:rsidR="008C68F0" w:rsidRDefault="008C68F0">
      <w:pPr>
        <w:widowControl w:val="0"/>
        <w:spacing w:before="12" w:line="264" w:lineRule="auto"/>
        <w:ind w:right="229" w:firstLine="3"/>
        <w:rPr>
          <w:rFonts w:ascii="Times New Roman" w:eastAsia="Times New Roman" w:hAnsi="Times New Roman" w:cs="Times New Roman"/>
          <w:sz w:val="24"/>
          <w:szCs w:val="24"/>
        </w:rPr>
      </w:pPr>
    </w:p>
    <w:p w14:paraId="5FBA748E" w14:textId="77777777" w:rsidR="008C68F0" w:rsidRDefault="00000000">
      <w:pPr>
        <w:widowControl w:val="0"/>
        <w:spacing w:before="12" w:line="240"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Salesforce? </w:t>
      </w:r>
    </w:p>
    <w:p w14:paraId="0F16552A" w14:textId="77777777" w:rsidR="008C68F0" w:rsidRDefault="008C68F0"/>
    <w:p w14:paraId="66CDDD1C" w14:textId="77777777" w:rsidR="008C68F0" w:rsidRDefault="00000000">
      <w:pPr>
        <w:widowControl w:val="0"/>
        <w:spacing w:before="37" w:line="264" w:lineRule="auto"/>
        <w:ind w:left="9" w:right="250"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is your customer success platform, designed to help you sell, service, market, analyze, and connect with your customers. </w:t>
      </w:r>
    </w:p>
    <w:p w14:paraId="02A86580" w14:textId="77777777" w:rsidR="008C68F0" w:rsidRDefault="00000000">
      <w:pPr>
        <w:widowControl w:val="0"/>
        <w:spacing w:before="12" w:line="264" w:lineRule="auto"/>
        <w:ind w:left="1" w:right="223" w:firstLine="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p>
    <w:p w14:paraId="114A8950" w14:textId="77777777" w:rsidR="008C68F0" w:rsidRDefault="00000000">
      <w:pPr>
        <w:widowControl w:val="0"/>
        <w:spacing w:before="12" w:line="264" w:lineRule="auto"/>
        <w:ind w:right="222" w:firstLine="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what does that really mean? Well, before Salesforce, your contacts, emails, follow-up tasks, and prospective deals might have been organized something like this: </w:t>
      </w:r>
    </w:p>
    <w:p w14:paraId="7382832D" w14:textId="77777777" w:rsidR="008C68F0" w:rsidRDefault="00000000">
      <w:pPr>
        <w:widowControl w:val="0"/>
        <w:spacing w:before="12" w:line="240" w:lineRule="auto"/>
        <w:ind w:left="1"/>
        <w:rPr>
          <w:rFonts w:ascii="Times New Roman" w:eastAsia="Times New Roman" w:hAnsi="Times New Roman" w:cs="Times New Roman"/>
          <w:color w:val="1155CC"/>
          <w:sz w:val="24"/>
          <w:szCs w:val="24"/>
          <w:u w:val="single"/>
        </w:rPr>
      </w:pPr>
      <w:hyperlink r:id="rId10">
        <w:r>
          <w:rPr>
            <w:rFonts w:ascii="Times New Roman" w:eastAsia="Times New Roman" w:hAnsi="Times New Roman" w:cs="Times New Roman"/>
            <w:color w:val="1155CC"/>
            <w:sz w:val="24"/>
            <w:szCs w:val="24"/>
            <w:u w:val="single"/>
          </w:rPr>
          <w:t>https://youtu.be/r9EX3lGde5k</w:t>
        </w:r>
      </w:hyperlink>
    </w:p>
    <w:p w14:paraId="70EF4045" w14:textId="77777777" w:rsidR="008C68F0" w:rsidRDefault="00000000">
      <w:pPr>
        <w:pStyle w:val="Heading2"/>
        <w:widowControl w:val="0"/>
        <w:spacing w:before="1913" w:line="226" w:lineRule="auto"/>
        <w:ind w:right="540"/>
        <w:rPr>
          <w:rFonts w:ascii="Times New Roman" w:eastAsia="Times New Roman" w:hAnsi="Times New Roman" w:cs="Times New Roman"/>
          <w:b/>
          <w:sz w:val="24"/>
          <w:szCs w:val="24"/>
        </w:rPr>
      </w:pPr>
      <w:bookmarkStart w:id="9" w:name="_heading=h.2s8eyo1" w:colFirst="0" w:colLast="0"/>
      <w:bookmarkEnd w:id="9"/>
      <w:r>
        <w:rPr>
          <w:rFonts w:ascii="Times New Roman" w:eastAsia="Times New Roman" w:hAnsi="Times New Roman" w:cs="Times New Roman"/>
          <w:b/>
          <w:sz w:val="24"/>
          <w:szCs w:val="24"/>
        </w:rPr>
        <w:t>Activity 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4"/>
          <w:szCs w:val="24"/>
        </w:rPr>
        <w:t xml:space="preserve"> Creating Developer Account:</w:t>
      </w:r>
    </w:p>
    <w:p w14:paraId="258178B3" w14:textId="77777777" w:rsidR="008C68F0" w:rsidRDefault="00000000">
      <w:pPr>
        <w:widowControl w:val="0"/>
        <w:spacing w:before="37" w:line="240" w:lineRule="auto"/>
        <w:ind w:left="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developer org in salesforce. </w:t>
      </w:r>
    </w:p>
    <w:p w14:paraId="73003893" w14:textId="77777777" w:rsidR="008C68F0" w:rsidRDefault="00000000">
      <w:pPr>
        <w:widowControl w:val="0"/>
        <w:numPr>
          <w:ilvl w:val="0"/>
          <w:numId w:val="56"/>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hyperlink r:id="rId11">
        <w:r>
          <w:rPr>
            <w:rFonts w:ascii="Times New Roman" w:eastAsia="Times New Roman" w:hAnsi="Times New Roman" w:cs="Times New Roman"/>
            <w:color w:val="1155CC"/>
            <w:sz w:val="24"/>
            <w:szCs w:val="24"/>
            <w:u w:val="single"/>
          </w:rPr>
          <w:t>https://developer.salesforce.com/signup</w:t>
        </w:r>
      </w:hyperlink>
    </w:p>
    <w:p w14:paraId="6A875F87" w14:textId="77777777" w:rsidR="008C68F0" w:rsidRDefault="00000000">
      <w:pPr>
        <w:widowControl w:val="0"/>
        <w:numPr>
          <w:ilvl w:val="0"/>
          <w:numId w:val="5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sign up form, enter the following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w:t>
      </w:r>
    </w:p>
    <w:p w14:paraId="6668AF42" w14:textId="77777777" w:rsidR="008C68F0" w:rsidRDefault="00000000">
      <w:pPr>
        <w:widowControl w:val="0"/>
        <w:spacing w:before="37" w:line="240" w:lineRule="auto"/>
        <w:ind w:left="425"/>
        <w:rPr>
          <w:rFonts w:ascii="Times New Roman" w:eastAsia="Times New Roman" w:hAnsi="Times New Roman" w:cs="Times New Roman"/>
          <w:sz w:val="24"/>
          <w:szCs w:val="24"/>
        </w:rPr>
      </w:pPr>
      <w:hyperlink r:id="rId12">
        <w:r>
          <w:rPr>
            <w:rFonts w:ascii="Times New Roman" w:eastAsia="Times New Roman" w:hAnsi="Times New Roman" w:cs="Times New Roman"/>
            <w:noProof/>
            <w:color w:val="1155CC"/>
            <w:sz w:val="24"/>
            <w:szCs w:val="24"/>
            <w:u w:val="single"/>
          </w:rPr>
          <w:drawing>
            <wp:inline distT="114300" distB="114300" distL="114300" distR="114300" wp14:anchorId="41C0DF8D" wp14:editId="1F4D0076">
              <wp:extent cx="4510088" cy="2314978"/>
              <wp:effectExtent l="0" t="0" r="0" b="0"/>
              <wp:docPr id="1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4510088" cy="2314978"/>
                      </a:xfrm>
                      <a:prstGeom prst="rect">
                        <a:avLst/>
                      </a:prstGeom>
                      <a:ln/>
                    </pic:spPr>
                  </pic:pic>
                </a:graphicData>
              </a:graphic>
            </wp:inline>
          </w:drawing>
        </w:r>
      </w:hyperlink>
    </w:p>
    <w:p w14:paraId="5918626C" w14:textId="77777777" w:rsidR="008C68F0" w:rsidRDefault="00000000">
      <w:pPr>
        <w:widowControl w:val="0"/>
        <w:numPr>
          <w:ilvl w:val="0"/>
          <w:numId w:val="2"/>
        </w:numPr>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name &amp; Last name </w:t>
      </w:r>
    </w:p>
    <w:p w14:paraId="1784B535"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p w14:paraId="59288247"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Role :</w:t>
      </w:r>
      <w:proofErr w:type="gramEnd"/>
      <w:r>
        <w:rPr>
          <w:rFonts w:ascii="Times New Roman" w:eastAsia="Times New Roman" w:hAnsi="Times New Roman" w:cs="Times New Roman"/>
          <w:sz w:val="24"/>
          <w:szCs w:val="24"/>
        </w:rPr>
        <w:t xml:space="preserve"> Developer </w:t>
      </w:r>
    </w:p>
    <w:p w14:paraId="021AB756"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Company :</w:t>
      </w:r>
      <w:proofErr w:type="gramEnd"/>
      <w:r>
        <w:rPr>
          <w:rFonts w:ascii="Times New Roman" w:eastAsia="Times New Roman" w:hAnsi="Times New Roman" w:cs="Times New Roman"/>
          <w:sz w:val="24"/>
          <w:szCs w:val="24"/>
        </w:rPr>
        <w:t xml:space="preserve"> College Name </w:t>
      </w:r>
    </w:p>
    <w:p w14:paraId="55F8140A"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County :</w:t>
      </w:r>
      <w:proofErr w:type="gramEnd"/>
      <w:r>
        <w:rPr>
          <w:rFonts w:ascii="Times New Roman" w:eastAsia="Times New Roman" w:hAnsi="Times New Roman" w:cs="Times New Roman"/>
          <w:sz w:val="24"/>
          <w:szCs w:val="24"/>
        </w:rPr>
        <w:t xml:space="preserve"> India </w:t>
      </w:r>
    </w:p>
    <w:p w14:paraId="2925AD83"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Postal </w:t>
      </w:r>
      <w:proofErr w:type="gramStart"/>
      <w:r>
        <w:rPr>
          <w:rFonts w:ascii="Times New Roman" w:eastAsia="Times New Roman" w:hAnsi="Times New Roman" w:cs="Times New Roman"/>
          <w:sz w:val="24"/>
          <w:szCs w:val="24"/>
        </w:rPr>
        <w:t>Code :</w:t>
      </w:r>
      <w:proofErr w:type="gramEnd"/>
      <w:r>
        <w:rPr>
          <w:rFonts w:ascii="Times New Roman" w:eastAsia="Times New Roman" w:hAnsi="Times New Roman" w:cs="Times New Roman"/>
          <w:sz w:val="24"/>
          <w:szCs w:val="24"/>
        </w:rPr>
        <w:t xml:space="preserve"> pin code </w:t>
      </w:r>
    </w:p>
    <w:p w14:paraId="257E37F5"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Username :</w:t>
      </w:r>
      <w:proofErr w:type="gramEnd"/>
      <w:r>
        <w:rPr>
          <w:rFonts w:ascii="Times New Roman" w:eastAsia="Times New Roman" w:hAnsi="Times New Roman" w:cs="Times New Roman"/>
          <w:sz w:val="24"/>
          <w:szCs w:val="24"/>
        </w:rPr>
        <w:t xml:space="preserve"> should be a combination of your name and company</w:t>
      </w:r>
    </w:p>
    <w:p w14:paraId="763582C6" w14:textId="77777777" w:rsidR="008C68F0" w:rsidRDefault="00000000">
      <w:pPr>
        <w:widowControl w:val="0"/>
        <w:spacing w:before="37" w:line="240" w:lineRule="auto"/>
        <w:ind w:left="7"/>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This need not be an actual email id, you can give anything in the </w:t>
      </w:r>
      <w:proofErr w:type="gramStart"/>
      <w:r>
        <w:rPr>
          <w:rFonts w:ascii="Times New Roman" w:eastAsia="Times New Roman" w:hAnsi="Times New Roman" w:cs="Times New Roman"/>
          <w:sz w:val="24"/>
          <w:szCs w:val="24"/>
        </w:rPr>
        <w:t>format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u w:val="single"/>
        </w:rPr>
        <w:t>username@organization.com</w:t>
      </w:r>
      <w:r>
        <w:rPr>
          <w:rFonts w:ascii="Times New Roman" w:eastAsia="Times New Roman" w:hAnsi="Times New Roman" w:cs="Times New Roman"/>
          <w:color w:val="1155CC"/>
          <w:sz w:val="24"/>
          <w:szCs w:val="24"/>
        </w:rPr>
        <w:t xml:space="preserve"> </w:t>
      </w:r>
    </w:p>
    <w:p w14:paraId="7DE6DEC9" w14:textId="77777777" w:rsidR="008C68F0" w:rsidRDefault="00000000">
      <w:pPr>
        <w:widowControl w:val="0"/>
        <w:spacing w:before="37" w:line="240" w:lineRule="auto"/>
        <w:ind w:left="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sign me up after filling these. </w:t>
      </w:r>
    </w:p>
    <w:p w14:paraId="1CFDC4C6" w14:textId="77777777" w:rsidR="008C68F0" w:rsidRDefault="008C68F0">
      <w:pPr>
        <w:widowControl w:val="0"/>
        <w:spacing w:before="37" w:line="240" w:lineRule="auto"/>
        <w:ind w:left="9"/>
        <w:rPr>
          <w:rFonts w:ascii="Times New Roman" w:eastAsia="Times New Roman" w:hAnsi="Times New Roman" w:cs="Times New Roman"/>
          <w:sz w:val="24"/>
          <w:szCs w:val="24"/>
        </w:rPr>
      </w:pPr>
    </w:p>
    <w:p w14:paraId="4E72AE3B" w14:textId="77777777" w:rsidR="008C68F0" w:rsidRDefault="008C68F0"/>
    <w:p w14:paraId="2092E028" w14:textId="77777777" w:rsidR="008C68F0" w:rsidRDefault="008C68F0"/>
    <w:p w14:paraId="3DAE2663" w14:textId="77777777" w:rsidR="008C68F0" w:rsidRDefault="008C68F0"/>
    <w:p w14:paraId="5D038538" w14:textId="77777777" w:rsidR="008C68F0" w:rsidRDefault="008C68F0"/>
    <w:p w14:paraId="6B1AACB4" w14:textId="77777777" w:rsidR="008C68F0" w:rsidRDefault="008C68F0"/>
    <w:p w14:paraId="79605CCA" w14:textId="77777777" w:rsidR="008C68F0" w:rsidRDefault="00000000">
      <w:pPr>
        <w:pStyle w:val="Heading2"/>
        <w:widowControl w:val="0"/>
        <w:spacing w:before="37" w:line="240" w:lineRule="auto"/>
        <w:ind w:left="9"/>
        <w:rPr>
          <w:b/>
          <w:sz w:val="24"/>
          <w:szCs w:val="24"/>
        </w:rPr>
      </w:pPr>
      <w:bookmarkStart w:id="10" w:name="_heading=h.17dp8vu" w:colFirst="0" w:colLast="0"/>
      <w:bookmarkEnd w:id="10"/>
      <w:r>
        <w:rPr>
          <w:b/>
          <w:sz w:val="24"/>
          <w:szCs w:val="24"/>
        </w:rPr>
        <w:t>Activity 2</w:t>
      </w:r>
      <w:r>
        <w:rPr>
          <w:b/>
          <w:sz w:val="24"/>
          <w:szCs w:val="24"/>
          <w:highlight w:val="white"/>
        </w:rPr>
        <w:t>:</w:t>
      </w:r>
      <w:r>
        <w:rPr>
          <w:b/>
          <w:sz w:val="24"/>
          <w:szCs w:val="24"/>
        </w:rPr>
        <w:t xml:space="preserve"> Account Activation:</w:t>
      </w:r>
    </w:p>
    <w:p w14:paraId="00D4A4B4" w14:textId="77777777" w:rsidR="008C68F0" w:rsidRDefault="008C68F0"/>
    <w:p w14:paraId="78BF2F7B" w14:textId="77777777" w:rsidR="008C68F0" w:rsidRDefault="00000000">
      <w:pPr>
        <w:widowControl w:val="0"/>
        <w:numPr>
          <w:ilvl w:val="0"/>
          <w:numId w:val="52"/>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inbox of the email that you used while signing up. Click on the verify account to activate your account. The email may take 5-10mins.</w:t>
      </w:r>
    </w:p>
    <w:p w14:paraId="598D7453" w14:textId="77777777" w:rsidR="008C68F0" w:rsidRDefault="008C68F0">
      <w:pPr>
        <w:widowControl w:val="0"/>
        <w:spacing w:before="37" w:line="240" w:lineRule="auto"/>
        <w:rPr>
          <w:rFonts w:ascii="Times New Roman" w:eastAsia="Times New Roman" w:hAnsi="Times New Roman" w:cs="Times New Roman"/>
          <w:sz w:val="24"/>
          <w:szCs w:val="24"/>
        </w:rPr>
      </w:pPr>
    </w:p>
    <w:p w14:paraId="22B47616" w14:textId="77777777" w:rsidR="008C68F0" w:rsidRDefault="008C68F0">
      <w:pPr>
        <w:widowControl w:val="0"/>
        <w:spacing w:before="37" w:line="240" w:lineRule="auto"/>
        <w:rPr>
          <w:rFonts w:ascii="Times New Roman" w:eastAsia="Times New Roman" w:hAnsi="Times New Roman" w:cs="Times New Roman"/>
          <w:sz w:val="24"/>
          <w:szCs w:val="24"/>
        </w:rPr>
      </w:pPr>
    </w:p>
    <w:p w14:paraId="0022ECFB" w14:textId="77777777" w:rsidR="008C68F0" w:rsidRDefault="008C68F0">
      <w:pPr>
        <w:widowControl w:val="0"/>
        <w:spacing w:before="37" w:line="240" w:lineRule="auto"/>
        <w:rPr>
          <w:rFonts w:ascii="Times New Roman" w:eastAsia="Times New Roman" w:hAnsi="Times New Roman" w:cs="Times New Roman"/>
          <w:sz w:val="24"/>
          <w:szCs w:val="24"/>
        </w:rPr>
      </w:pPr>
    </w:p>
    <w:p w14:paraId="56EA1B7E" w14:textId="77777777" w:rsidR="008C68F0" w:rsidRDefault="00000000">
      <w:pPr>
        <w:widowControl w:val="0"/>
        <w:spacing w:before="37" w:line="240" w:lineRule="auto"/>
        <w:ind w:left="425" w:right="-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177958" wp14:editId="679713EF">
            <wp:extent cx="4710113" cy="2261167"/>
            <wp:effectExtent l="0" t="0" r="0" b="0"/>
            <wp:docPr id="14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
                    <a:srcRect/>
                    <a:stretch>
                      <a:fillRect/>
                    </a:stretch>
                  </pic:blipFill>
                  <pic:spPr>
                    <a:xfrm>
                      <a:off x="0" y="0"/>
                      <a:ext cx="4710113" cy="2261167"/>
                    </a:xfrm>
                    <a:prstGeom prst="rect">
                      <a:avLst/>
                    </a:prstGeom>
                    <a:ln/>
                  </pic:spPr>
                </pic:pic>
              </a:graphicData>
            </a:graphic>
          </wp:inline>
        </w:drawing>
      </w:r>
    </w:p>
    <w:p w14:paraId="6E2DA775"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687E374D"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4D1C724B"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5759819C" w14:textId="77777777" w:rsidR="008C68F0" w:rsidRDefault="00000000">
      <w:pPr>
        <w:widowControl w:val="0"/>
        <w:numPr>
          <w:ilvl w:val="0"/>
          <w:numId w:val="52"/>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Verify Account</w:t>
      </w:r>
    </w:p>
    <w:p w14:paraId="1FCE19C3" w14:textId="77777777" w:rsidR="008C68F0" w:rsidRDefault="00000000">
      <w:pPr>
        <w:widowControl w:val="0"/>
        <w:numPr>
          <w:ilvl w:val="0"/>
          <w:numId w:val="5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 password and answer a security question and click on change password.</w:t>
      </w:r>
    </w:p>
    <w:p w14:paraId="40BF0A62"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E4B867" wp14:editId="46831591">
            <wp:extent cx="4805363" cy="3671872"/>
            <wp:effectExtent l="0" t="0" r="0" b="0"/>
            <wp:docPr id="1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4805363" cy="3671872"/>
                    </a:xfrm>
                    <a:prstGeom prst="rect">
                      <a:avLst/>
                    </a:prstGeom>
                    <a:ln/>
                  </pic:spPr>
                </pic:pic>
              </a:graphicData>
            </a:graphic>
          </wp:inline>
        </w:drawing>
      </w:r>
    </w:p>
    <w:p w14:paraId="7BFE2272"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5F7C6F3D"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43C472DE"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62778437" w14:textId="77777777" w:rsidR="008C68F0" w:rsidRDefault="00000000">
      <w:pPr>
        <w:widowControl w:val="0"/>
        <w:numPr>
          <w:ilvl w:val="0"/>
          <w:numId w:val="52"/>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Then you will redirect to your salesforce setup page.</w:t>
      </w:r>
    </w:p>
    <w:p w14:paraId="1E181C75"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DF46D3" wp14:editId="69ACDCC0">
            <wp:extent cx="4861321" cy="2333757"/>
            <wp:effectExtent l="0" t="0" r="0" b="0"/>
            <wp:docPr id="1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4861321" cy="2333757"/>
                    </a:xfrm>
                    <a:prstGeom prst="rect">
                      <a:avLst/>
                    </a:prstGeom>
                    <a:ln/>
                  </pic:spPr>
                </pic:pic>
              </a:graphicData>
            </a:graphic>
          </wp:inline>
        </w:drawing>
      </w:r>
    </w:p>
    <w:p w14:paraId="1E086C41" w14:textId="77777777" w:rsidR="008C68F0" w:rsidRDefault="008C68F0"/>
    <w:p w14:paraId="442DB27C" w14:textId="77777777" w:rsidR="008C68F0" w:rsidRDefault="008C68F0"/>
    <w:p w14:paraId="282513B8" w14:textId="77777777" w:rsidR="008C68F0" w:rsidRDefault="008C68F0"/>
    <w:p w14:paraId="31723710" w14:textId="77777777" w:rsidR="008C68F0" w:rsidRDefault="00000000">
      <w:pPr>
        <w:pStyle w:val="Heading1"/>
        <w:widowControl w:val="0"/>
        <w:spacing w:before="27" w:line="240" w:lineRule="auto"/>
        <w:ind w:left="6"/>
        <w:rPr>
          <w:rFonts w:ascii="Times New Roman" w:eastAsia="Times New Roman" w:hAnsi="Times New Roman" w:cs="Times New Roman"/>
          <w:b/>
          <w:sz w:val="28"/>
          <w:szCs w:val="28"/>
        </w:rPr>
      </w:pPr>
      <w:bookmarkStart w:id="11" w:name="_heading=h.3rdcrjn" w:colFirst="0" w:colLast="0"/>
      <w:bookmarkEnd w:id="11"/>
      <w:r>
        <w:rPr>
          <w:rFonts w:ascii="Times New Roman" w:eastAsia="Times New Roman" w:hAnsi="Times New Roman" w:cs="Times New Roman"/>
          <w:b/>
          <w:sz w:val="28"/>
          <w:szCs w:val="28"/>
          <w:u w:val="single"/>
        </w:rPr>
        <w:t>Milestone 2</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Object</w:t>
      </w:r>
      <w:r>
        <w:rPr>
          <w:rFonts w:ascii="Times New Roman" w:eastAsia="Times New Roman" w:hAnsi="Times New Roman" w:cs="Times New Roman"/>
          <w:b/>
          <w:sz w:val="28"/>
          <w:szCs w:val="28"/>
        </w:rPr>
        <w:t xml:space="preserve"> </w:t>
      </w:r>
    </w:p>
    <w:p w14:paraId="05B723A7" w14:textId="77777777" w:rsidR="008C68F0" w:rsidRDefault="008C68F0"/>
    <w:p w14:paraId="5DDF720B" w14:textId="77777777" w:rsidR="008C68F0" w:rsidRDefault="00000000">
      <w:pPr>
        <w:widowControl w:val="0"/>
        <w:spacing w:before="438" w:line="240" w:lineRule="auto"/>
        <w:ind w:left="2"/>
      </w:pPr>
      <w:r>
        <w:t xml:space="preserve">What Is an Object? </w:t>
      </w:r>
    </w:p>
    <w:p w14:paraId="6026E88F" w14:textId="77777777" w:rsidR="008C68F0" w:rsidRDefault="00000000">
      <w:pPr>
        <w:widowControl w:val="0"/>
        <w:spacing w:before="37" w:line="264" w:lineRule="auto"/>
        <w:ind w:left="3" w:right="304" w:firstLin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objects are database tables that permit you to store data that is specific to an organization. What are the types of Salesforce objects </w:t>
      </w:r>
    </w:p>
    <w:p w14:paraId="4FB4AA9D" w14:textId="77777777" w:rsidR="008C68F0" w:rsidRDefault="00000000">
      <w:pPr>
        <w:widowControl w:val="0"/>
        <w:spacing w:before="330" w:line="240" w:lineRule="auto"/>
        <w:ind w:left="1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Salesforce objects are of two types: </w:t>
      </w:r>
    </w:p>
    <w:p w14:paraId="61021BC1" w14:textId="77777777" w:rsidR="008C68F0" w:rsidRDefault="00000000">
      <w:pPr>
        <w:widowControl w:val="0"/>
        <w:numPr>
          <w:ilvl w:val="0"/>
          <w:numId w:val="8"/>
        </w:numPr>
        <w:spacing w:before="38" w:line="264" w:lineRule="auto"/>
        <w:ind w:left="425" w:right="220"/>
        <w:rPr>
          <w:rFonts w:ascii="Times New Roman" w:eastAsia="Times New Roman" w:hAnsi="Times New Roman" w:cs="Times New Roman"/>
          <w:sz w:val="24"/>
          <w:szCs w:val="24"/>
        </w:rPr>
      </w:pPr>
      <w:r>
        <w:rPr>
          <w:rFonts w:ascii="Times New Roman" w:eastAsia="Times New Roman" w:hAnsi="Times New Roman" w:cs="Times New Roman"/>
          <w:b/>
          <w:sz w:val="24"/>
          <w:szCs w:val="24"/>
        </w:rPr>
        <w:t>Standard Objects</w:t>
      </w:r>
      <w:r>
        <w:rPr>
          <w:rFonts w:ascii="Times New Roman" w:eastAsia="Times New Roman" w:hAnsi="Times New Roman" w:cs="Times New Roman"/>
          <w:sz w:val="24"/>
          <w:szCs w:val="24"/>
        </w:rPr>
        <w:t xml:space="preserve">: Standard objects are the kind of objects that are provided by salesforce.com such as users, contracts, reports, dashboards, etc. </w:t>
      </w:r>
    </w:p>
    <w:p w14:paraId="28EFA956" w14:textId="77777777" w:rsidR="008C68F0" w:rsidRDefault="00000000">
      <w:pPr>
        <w:widowControl w:val="0"/>
        <w:numPr>
          <w:ilvl w:val="0"/>
          <w:numId w:val="8"/>
        </w:numPr>
        <w:spacing w:line="264" w:lineRule="auto"/>
        <w:ind w:left="425" w:right="21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Custom Objects: </w:t>
      </w:r>
      <w:r>
        <w:rPr>
          <w:rFonts w:ascii="Times New Roman" w:eastAsia="Times New Roman" w:hAnsi="Times New Roman" w:cs="Times New Roman"/>
          <w:sz w:val="24"/>
          <w:szCs w:val="24"/>
        </w:rPr>
        <w:t>Custom objects are those objects that are created by users. They supply information that is unique and essential to their organization. They are the heart of any application and provide a structure for sharing data.</w:t>
      </w:r>
    </w:p>
    <w:p w14:paraId="0D400324" w14:textId="77777777" w:rsidR="008C68F0" w:rsidRDefault="008C68F0">
      <w:pPr>
        <w:widowControl w:val="0"/>
        <w:spacing w:before="13" w:line="264" w:lineRule="auto"/>
        <w:ind w:right="215"/>
        <w:rPr>
          <w:rFonts w:ascii="Times New Roman" w:eastAsia="Times New Roman" w:hAnsi="Times New Roman" w:cs="Times New Roman"/>
          <w:sz w:val="24"/>
          <w:szCs w:val="24"/>
        </w:rPr>
      </w:pPr>
    </w:p>
    <w:p w14:paraId="6BC526B6"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Navigate to Setup page:</w:t>
      </w:r>
    </w:p>
    <w:p w14:paraId="056AFB86" w14:textId="77777777" w:rsidR="008C68F0" w:rsidRDefault="00000000">
      <w:pPr>
        <w:rPr>
          <w:rFonts w:ascii="Times New Roman" w:eastAsia="Times New Roman" w:hAnsi="Times New Roman" w:cs="Times New Roman"/>
          <w:sz w:val="24"/>
          <w:szCs w:val="24"/>
        </w:rPr>
      </w:pPr>
      <w:r>
        <w:rPr>
          <w:rFonts w:ascii="Cardo" w:eastAsia="Cardo" w:hAnsi="Cardo" w:cs="Cardo"/>
          <w:sz w:val="24"/>
          <w:szCs w:val="24"/>
        </w:rPr>
        <w:t>Click on gear icon → click setup.</w:t>
      </w:r>
    </w:p>
    <w:p w14:paraId="743FEA44" w14:textId="77777777" w:rsidR="008C68F0" w:rsidRDefault="00000000">
      <w:r>
        <w:rPr>
          <w:noProof/>
        </w:rPr>
        <w:drawing>
          <wp:inline distT="114300" distB="114300" distL="114300" distR="114300" wp14:anchorId="279D9242" wp14:editId="6300C604">
            <wp:extent cx="5731200" cy="1409700"/>
            <wp:effectExtent l="0" t="0" r="0" b="0"/>
            <wp:docPr id="1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731200" cy="1409700"/>
                    </a:xfrm>
                    <a:prstGeom prst="rect">
                      <a:avLst/>
                    </a:prstGeom>
                    <a:ln/>
                  </pic:spPr>
                </pic:pic>
              </a:graphicData>
            </a:graphic>
          </wp:inline>
        </w:drawing>
      </w:r>
    </w:p>
    <w:p w14:paraId="530B2172" w14:textId="77777777" w:rsidR="008C68F0" w:rsidRDefault="008C68F0">
      <w:pPr>
        <w:rPr>
          <w:b/>
        </w:rPr>
      </w:pPr>
    </w:p>
    <w:p w14:paraId="6D0EFE3C" w14:textId="77777777" w:rsidR="008C68F0" w:rsidRDefault="008C68F0">
      <w:pPr>
        <w:rPr>
          <w:b/>
        </w:rPr>
      </w:pPr>
    </w:p>
    <w:p w14:paraId="733C2C3E"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an object:</w:t>
      </w:r>
    </w:p>
    <w:p w14:paraId="667A4ED1" w14:textId="77777777" w:rsidR="008C68F0" w:rsidRDefault="00000000">
      <w:pPr>
        <w:numPr>
          <w:ilvl w:val="0"/>
          <w:numId w:val="37"/>
        </w:numPr>
        <w:ind w:left="425"/>
        <w:rPr>
          <w:rFonts w:ascii="Times New Roman" w:eastAsia="Times New Roman" w:hAnsi="Times New Roman" w:cs="Times New Roman"/>
          <w:sz w:val="24"/>
          <w:szCs w:val="24"/>
        </w:rPr>
      </w:pPr>
      <w:r>
        <w:rPr>
          <w:rFonts w:ascii="Cardo" w:eastAsia="Cardo" w:hAnsi="Cardo" w:cs="Cardo"/>
          <w:sz w:val="24"/>
          <w:szCs w:val="24"/>
        </w:rPr>
        <w:lastRenderedPageBreak/>
        <w:t>From the setup page → Click on Object Manager → Click on Create → Click on Custom Object.</w:t>
      </w:r>
    </w:p>
    <w:p w14:paraId="7D2E9159" w14:textId="77777777" w:rsidR="008C68F0" w:rsidRDefault="00000000">
      <w:pPr>
        <w:ind w:left="425"/>
      </w:pPr>
      <w:r>
        <w:rPr>
          <w:noProof/>
        </w:rPr>
        <w:drawing>
          <wp:inline distT="114300" distB="114300" distL="114300" distR="114300" wp14:anchorId="2FB971B4" wp14:editId="784BCF98">
            <wp:extent cx="5731200" cy="1206500"/>
            <wp:effectExtent l="0" t="0" r="0" b="0"/>
            <wp:docPr id="1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5731200" cy="1206500"/>
                    </a:xfrm>
                    <a:prstGeom prst="rect">
                      <a:avLst/>
                    </a:prstGeom>
                    <a:ln/>
                  </pic:spPr>
                </pic:pic>
              </a:graphicData>
            </a:graphic>
          </wp:inline>
        </w:drawing>
      </w:r>
    </w:p>
    <w:p w14:paraId="7E8AF2F9" w14:textId="77777777" w:rsidR="008C68F0" w:rsidRDefault="00000000">
      <w:pPr>
        <w:numPr>
          <w:ilvl w:val="0"/>
          <w:numId w:val="3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On Custom object defining page:</w:t>
      </w:r>
    </w:p>
    <w:p w14:paraId="33982D2C" w14:textId="77777777" w:rsidR="008C68F0" w:rsidRDefault="00000000">
      <w:pPr>
        <w:numPr>
          <w:ilvl w:val="0"/>
          <w:numId w:val="3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label name, plural label name, click on Allow reports, Allow search.</w:t>
      </w:r>
    </w:p>
    <w:p w14:paraId="7009CE6B" w14:textId="77777777" w:rsidR="008C68F0" w:rsidRDefault="00000000">
      <w:pPr>
        <w:ind w:left="425"/>
      </w:pPr>
      <w:r>
        <w:rPr>
          <w:noProof/>
        </w:rPr>
        <w:drawing>
          <wp:inline distT="114300" distB="114300" distL="114300" distR="114300" wp14:anchorId="0F67E5D2" wp14:editId="1FE85679">
            <wp:extent cx="5731200" cy="3073400"/>
            <wp:effectExtent l="0" t="0" r="0" b="0"/>
            <wp:docPr id="1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731200" cy="3073400"/>
                    </a:xfrm>
                    <a:prstGeom prst="rect">
                      <a:avLst/>
                    </a:prstGeom>
                    <a:ln/>
                  </pic:spPr>
                </pic:pic>
              </a:graphicData>
            </a:graphic>
          </wp:inline>
        </w:drawing>
      </w:r>
    </w:p>
    <w:p w14:paraId="4340CC1E" w14:textId="77777777" w:rsidR="008C68F0" w:rsidRDefault="008C68F0">
      <w:pPr>
        <w:ind w:left="720"/>
      </w:pPr>
    </w:p>
    <w:p w14:paraId="27E36E72" w14:textId="77777777" w:rsidR="008C68F0" w:rsidRDefault="008C68F0">
      <w:pPr>
        <w:ind w:left="720"/>
      </w:pPr>
    </w:p>
    <w:p w14:paraId="5B10D332" w14:textId="77777777" w:rsidR="008C68F0" w:rsidRDefault="00000000">
      <w:pPr>
        <w:ind w:left="425"/>
      </w:pPr>
      <w:r>
        <w:rPr>
          <w:noProof/>
        </w:rPr>
        <w:drawing>
          <wp:inline distT="114300" distB="114300" distL="114300" distR="114300" wp14:anchorId="2F4A27BD" wp14:editId="4AE357F3">
            <wp:extent cx="5731200" cy="2286000"/>
            <wp:effectExtent l="0" t="0" r="0" b="0"/>
            <wp:docPr id="15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731200" cy="2286000"/>
                    </a:xfrm>
                    <a:prstGeom prst="rect">
                      <a:avLst/>
                    </a:prstGeom>
                    <a:ln/>
                  </pic:spPr>
                </pic:pic>
              </a:graphicData>
            </a:graphic>
          </wp:inline>
        </w:drawing>
      </w:r>
    </w:p>
    <w:p w14:paraId="2F82FF74" w14:textId="77777777" w:rsidR="008C68F0" w:rsidRDefault="00000000">
      <w:pPr>
        <w:numPr>
          <w:ilvl w:val="0"/>
          <w:numId w:val="37"/>
        </w:numPr>
        <w:ind w:left="425"/>
      </w:pPr>
      <w:r>
        <w:t xml:space="preserve">Click on </w:t>
      </w:r>
      <w:r>
        <w:rPr>
          <w:rFonts w:ascii="Times New Roman" w:eastAsia="Times New Roman" w:hAnsi="Times New Roman" w:cs="Times New Roman"/>
          <w:sz w:val="24"/>
          <w:szCs w:val="24"/>
        </w:rPr>
        <w:t>Save.</w:t>
      </w:r>
    </w:p>
    <w:p w14:paraId="4F8EDA42" w14:textId="77777777" w:rsidR="008C68F0" w:rsidRDefault="00000000">
      <w:pPr>
        <w:pStyle w:val="Heading2"/>
        <w:rPr>
          <w:rFonts w:ascii="Times New Roman" w:eastAsia="Times New Roman" w:hAnsi="Times New Roman" w:cs="Times New Roman"/>
          <w:b/>
          <w:sz w:val="24"/>
          <w:szCs w:val="24"/>
        </w:rPr>
      </w:pPr>
      <w:bookmarkStart w:id="12" w:name="_heading=h.26in1rg" w:colFirst="0" w:colLast="0"/>
      <w:bookmarkEnd w:id="12"/>
      <w:r>
        <w:rPr>
          <w:rFonts w:ascii="Times New Roman" w:eastAsia="Times New Roman" w:hAnsi="Times New Roman" w:cs="Times New Roman"/>
          <w:b/>
          <w:sz w:val="24"/>
          <w:szCs w:val="24"/>
        </w:rPr>
        <w:lastRenderedPageBreak/>
        <w:t xml:space="preserve">Activity 1: Create </w:t>
      </w:r>
      <w:proofErr w:type="gramStart"/>
      <w:r>
        <w:rPr>
          <w:rFonts w:ascii="Times New Roman" w:eastAsia="Times New Roman" w:hAnsi="Times New Roman" w:cs="Times New Roman"/>
          <w:b/>
          <w:sz w:val="24"/>
          <w:szCs w:val="24"/>
        </w:rPr>
        <w:t>Supplier  Object</w:t>
      </w:r>
      <w:proofErr w:type="gramEnd"/>
      <w:r>
        <w:rPr>
          <w:rFonts w:ascii="Times New Roman" w:eastAsia="Times New Roman" w:hAnsi="Times New Roman" w:cs="Times New Roman"/>
          <w:b/>
          <w:sz w:val="24"/>
          <w:szCs w:val="24"/>
        </w:rPr>
        <w:t>:</w:t>
      </w:r>
    </w:p>
    <w:p w14:paraId="3657FD01"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an object: </w:t>
      </w:r>
    </w:p>
    <w:p w14:paraId="6891DFD6" w14:textId="77777777" w:rsidR="008C68F0" w:rsidRDefault="00000000">
      <w:pPr>
        <w:widowControl w:val="0"/>
        <w:numPr>
          <w:ilvl w:val="0"/>
          <w:numId w:val="43"/>
        </w:numPr>
        <w:spacing w:before="37" w:line="264" w:lineRule="auto"/>
        <w:ind w:right="241"/>
        <w:rPr>
          <w:rFonts w:ascii="Times New Roman" w:eastAsia="Times New Roman" w:hAnsi="Times New Roman" w:cs="Times New Roman"/>
          <w:sz w:val="24"/>
          <w:szCs w:val="24"/>
        </w:rPr>
      </w:pPr>
      <w:r>
        <w:rPr>
          <w:rFonts w:ascii="Cardo" w:eastAsia="Cardo" w:hAnsi="Cardo" w:cs="Cardo"/>
          <w:sz w:val="24"/>
          <w:szCs w:val="24"/>
        </w:rPr>
        <w:t xml:space="preserve">From the setup page → Click on Object Manager → Click on Create → Click on Custom Object. </w:t>
      </w:r>
    </w:p>
    <w:p w14:paraId="3F44F1BB" w14:textId="77777777" w:rsidR="008C68F0" w:rsidRDefault="00000000">
      <w:pPr>
        <w:widowControl w:val="0"/>
        <w:numPr>
          <w:ilvl w:val="0"/>
          <w:numId w:val="53"/>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Enter the label name→ </w:t>
      </w:r>
      <w:r>
        <w:rPr>
          <w:rFonts w:ascii="Times New Roman" w:eastAsia="Times New Roman" w:hAnsi="Times New Roman" w:cs="Times New Roman"/>
          <w:b/>
          <w:sz w:val="24"/>
          <w:szCs w:val="24"/>
        </w:rPr>
        <w:t>supplier</w:t>
      </w:r>
    </w:p>
    <w:p w14:paraId="52FA565E" w14:textId="77777777" w:rsidR="008C68F0" w:rsidRDefault="00000000">
      <w:pPr>
        <w:widowControl w:val="0"/>
        <w:numPr>
          <w:ilvl w:val="0"/>
          <w:numId w:val="53"/>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Plural label name→ </w:t>
      </w:r>
      <w:r>
        <w:rPr>
          <w:sz w:val="24"/>
          <w:szCs w:val="24"/>
        </w:rPr>
        <w:t>supplier</w:t>
      </w:r>
    </w:p>
    <w:p w14:paraId="68D04045" w14:textId="77777777" w:rsidR="008C68F0" w:rsidRDefault="00000000">
      <w:pPr>
        <w:numPr>
          <w:ilvl w:val="0"/>
          <w:numId w:val="5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183E7507" w14:textId="77777777" w:rsidR="008C68F0" w:rsidRDefault="00000000">
      <w:pPr>
        <w:numPr>
          <w:ilvl w:val="0"/>
          <w:numId w:val="4"/>
        </w:numPr>
        <w:rPr>
          <w:rFonts w:ascii="Times New Roman" w:eastAsia="Times New Roman" w:hAnsi="Times New Roman" w:cs="Times New Roman"/>
          <w:sz w:val="24"/>
          <w:szCs w:val="24"/>
        </w:rPr>
      </w:pPr>
      <w:r>
        <w:rPr>
          <w:rFonts w:ascii="Cardo" w:eastAsia="Cardo" w:hAnsi="Cardo" w:cs="Cardo"/>
          <w:sz w:val="24"/>
          <w:szCs w:val="24"/>
        </w:rPr>
        <w:t xml:space="preserve">Record Name → </w:t>
      </w:r>
      <w:proofErr w:type="gramStart"/>
      <w:r>
        <w:rPr>
          <w:rFonts w:ascii="Times New Roman" w:eastAsia="Times New Roman" w:hAnsi="Times New Roman" w:cs="Times New Roman"/>
        </w:rPr>
        <w:t>supplier</w:t>
      </w:r>
      <w:r>
        <w:rPr>
          <w:rFonts w:ascii="Times New Roman" w:eastAsia="Times New Roman" w:hAnsi="Times New Roman" w:cs="Times New Roman"/>
          <w:sz w:val="24"/>
          <w:szCs w:val="24"/>
        </w:rPr>
        <w:t xml:space="preserve">  Name</w:t>
      </w:r>
      <w:proofErr w:type="gramEnd"/>
    </w:p>
    <w:p w14:paraId="2F1C5ED7" w14:textId="77777777" w:rsidR="008C68F0" w:rsidRDefault="00000000">
      <w:pPr>
        <w:numPr>
          <w:ilvl w:val="0"/>
          <w:numId w:val="4"/>
        </w:numPr>
        <w:rPr>
          <w:rFonts w:ascii="Times New Roman" w:eastAsia="Times New Roman" w:hAnsi="Times New Roman" w:cs="Times New Roman"/>
          <w:sz w:val="24"/>
          <w:szCs w:val="24"/>
        </w:rPr>
      </w:pPr>
      <w:r>
        <w:rPr>
          <w:rFonts w:ascii="Cardo" w:eastAsia="Cardo" w:hAnsi="Cardo" w:cs="Cardo"/>
          <w:sz w:val="24"/>
          <w:szCs w:val="24"/>
        </w:rPr>
        <w:t>Data Type → Text</w:t>
      </w:r>
    </w:p>
    <w:p w14:paraId="6E6F3B04" w14:textId="77777777" w:rsidR="008C68F0" w:rsidRDefault="00000000">
      <w:pPr>
        <w:widowControl w:val="0"/>
        <w:numPr>
          <w:ilvl w:val="0"/>
          <w:numId w:val="4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and allow search</w:t>
      </w:r>
    </w:p>
    <w:p w14:paraId="3C37EB49" w14:textId="77777777" w:rsidR="008C68F0" w:rsidRDefault="00000000">
      <w:pPr>
        <w:widowControl w:val="0"/>
        <w:numPr>
          <w:ilvl w:val="0"/>
          <w:numId w:val="43"/>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Allow search → </w:t>
      </w:r>
      <w:r>
        <w:rPr>
          <w:rFonts w:ascii="Times New Roman" w:eastAsia="Times New Roman" w:hAnsi="Times New Roman" w:cs="Times New Roman"/>
          <w:b/>
          <w:sz w:val="24"/>
          <w:szCs w:val="24"/>
        </w:rPr>
        <w:t>Save.</w:t>
      </w:r>
    </w:p>
    <w:p w14:paraId="484A1979" w14:textId="77777777" w:rsidR="008C68F0" w:rsidRDefault="00000000">
      <w:pPr>
        <w:pStyle w:val="Heading2"/>
        <w:rPr>
          <w:rFonts w:ascii="Times New Roman" w:eastAsia="Times New Roman" w:hAnsi="Times New Roman" w:cs="Times New Roman"/>
          <w:b/>
          <w:sz w:val="24"/>
          <w:szCs w:val="24"/>
        </w:rPr>
      </w:pPr>
      <w:bookmarkStart w:id="13" w:name="_heading=h.lnxbz9" w:colFirst="0" w:colLast="0"/>
      <w:bookmarkEnd w:id="13"/>
      <w:r>
        <w:rPr>
          <w:rFonts w:ascii="Times New Roman" w:eastAsia="Times New Roman" w:hAnsi="Times New Roman" w:cs="Times New Roman"/>
          <w:b/>
          <w:sz w:val="24"/>
          <w:szCs w:val="24"/>
        </w:rPr>
        <w:t>Activity 2: Create Rice mill Object:</w:t>
      </w:r>
    </w:p>
    <w:p w14:paraId="5DC01B82"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an object: </w:t>
      </w:r>
    </w:p>
    <w:p w14:paraId="2DEC414A" w14:textId="77777777" w:rsidR="008C68F0" w:rsidRDefault="00000000">
      <w:pPr>
        <w:widowControl w:val="0"/>
        <w:numPr>
          <w:ilvl w:val="0"/>
          <w:numId w:val="32"/>
        </w:numPr>
        <w:spacing w:before="37" w:line="264" w:lineRule="auto"/>
        <w:ind w:right="241"/>
        <w:rPr>
          <w:rFonts w:ascii="Times New Roman" w:eastAsia="Times New Roman" w:hAnsi="Times New Roman" w:cs="Times New Roman"/>
          <w:sz w:val="24"/>
          <w:szCs w:val="24"/>
        </w:rPr>
      </w:pPr>
      <w:r>
        <w:rPr>
          <w:rFonts w:ascii="Cardo" w:eastAsia="Cardo" w:hAnsi="Cardo" w:cs="Cardo"/>
          <w:sz w:val="24"/>
          <w:szCs w:val="24"/>
        </w:rPr>
        <w:t xml:space="preserve">From the setup page → Click on Object Manager → Click on Create → Click on Custom Object. </w:t>
      </w:r>
    </w:p>
    <w:p w14:paraId="5B917F69" w14:textId="77777777" w:rsidR="008C68F0" w:rsidRDefault="00000000">
      <w:pPr>
        <w:widowControl w:val="0"/>
        <w:numPr>
          <w:ilvl w:val="0"/>
          <w:numId w:val="38"/>
        </w:numPr>
        <w:spacing w:line="240" w:lineRule="auto"/>
        <w:rPr>
          <w:rFonts w:ascii="Times New Roman" w:eastAsia="Times New Roman" w:hAnsi="Times New Roman" w:cs="Times New Roman"/>
          <w:sz w:val="24"/>
          <w:szCs w:val="24"/>
        </w:rPr>
      </w:pPr>
      <w:r>
        <w:rPr>
          <w:rFonts w:ascii="Cardo" w:eastAsia="Cardo" w:hAnsi="Cardo" w:cs="Cardo"/>
          <w:sz w:val="24"/>
          <w:szCs w:val="24"/>
        </w:rPr>
        <w:t>Enter the label name→ rice mill</w:t>
      </w:r>
    </w:p>
    <w:p w14:paraId="77D1BC94" w14:textId="77777777" w:rsidR="008C68F0" w:rsidRDefault="00000000">
      <w:pPr>
        <w:widowControl w:val="0"/>
        <w:numPr>
          <w:ilvl w:val="0"/>
          <w:numId w:val="38"/>
        </w:numPr>
        <w:spacing w:line="240" w:lineRule="auto"/>
        <w:rPr>
          <w:rFonts w:ascii="Times New Roman" w:eastAsia="Times New Roman" w:hAnsi="Times New Roman" w:cs="Times New Roman"/>
          <w:sz w:val="24"/>
          <w:szCs w:val="24"/>
        </w:rPr>
      </w:pPr>
      <w:r>
        <w:rPr>
          <w:rFonts w:ascii="Cardo" w:eastAsia="Cardo" w:hAnsi="Cardo" w:cs="Cardo"/>
          <w:sz w:val="24"/>
          <w:szCs w:val="24"/>
        </w:rPr>
        <w:t>Plural label name→ rice mills</w:t>
      </w:r>
    </w:p>
    <w:p w14:paraId="443C6703" w14:textId="77777777" w:rsidR="008C68F0" w:rsidRDefault="00000000">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5C48B1A2"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 xml:space="preserve">Record Name → </w:t>
      </w:r>
    </w:p>
    <w:p w14:paraId="6BD381FE"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Data Type → Auto Number</w:t>
      </w:r>
    </w:p>
    <w:p w14:paraId="2C2EEDED"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Display Format → rice</w:t>
      </w:r>
      <w:proofErr w:type="gramStart"/>
      <w:r>
        <w:rPr>
          <w:rFonts w:ascii="Cardo" w:eastAsia="Cardo" w:hAnsi="Cardo" w:cs="Cardo"/>
          <w:sz w:val="24"/>
          <w:szCs w:val="24"/>
        </w:rPr>
        <w:t>-{</w:t>
      </w:r>
      <w:proofErr w:type="gramEnd"/>
      <w:r>
        <w:rPr>
          <w:rFonts w:ascii="Cardo" w:eastAsia="Cardo" w:hAnsi="Cardo" w:cs="Cardo"/>
          <w:sz w:val="24"/>
          <w:szCs w:val="24"/>
        </w:rPr>
        <w:t>000}</w:t>
      </w:r>
    </w:p>
    <w:p w14:paraId="1F6A724B"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Starting number → 1</w:t>
      </w:r>
    </w:p>
    <w:p w14:paraId="51AF6EE0" w14:textId="77777777" w:rsidR="008C68F0" w:rsidRDefault="00000000">
      <w:pPr>
        <w:widowControl w:val="0"/>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Allow Search.</w:t>
      </w:r>
    </w:p>
    <w:p w14:paraId="523D7A17" w14:textId="77777777" w:rsidR="008C68F0" w:rsidRDefault="00000000">
      <w:pPr>
        <w:widowControl w:val="0"/>
        <w:numPr>
          <w:ilvl w:val="0"/>
          <w:numId w:val="32"/>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Allow search → </w:t>
      </w:r>
      <w:r>
        <w:rPr>
          <w:rFonts w:ascii="Times New Roman" w:eastAsia="Times New Roman" w:hAnsi="Times New Roman" w:cs="Times New Roman"/>
          <w:b/>
          <w:sz w:val="24"/>
          <w:szCs w:val="24"/>
        </w:rPr>
        <w:t>Save.</w:t>
      </w:r>
    </w:p>
    <w:p w14:paraId="1B81A1B8" w14:textId="77777777" w:rsidR="008C68F0" w:rsidRDefault="00000000">
      <w:pPr>
        <w:pStyle w:val="Heading2"/>
        <w:rPr>
          <w:rFonts w:ascii="Times New Roman" w:eastAsia="Times New Roman" w:hAnsi="Times New Roman" w:cs="Times New Roman"/>
          <w:b/>
          <w:sz w:val="24"/>
          <w:szCs w:val="24"/>
        </w:rPr>
      </w:pPr>
      <w:bookmarkStart w:id="14" w:name="_heading=h.35nkun2" w:colFirst="0" w:colLast="0"/>
      <w:bookmarkEnd w:id="14"/>
      <w:r>
        <w:rPr>
          <w:rFonts w:ascii="Times New Roman" w:eastAsia="Times New Roman" w:hAnsi="Times New Roman" w:cs="Times New Roman"/>
          <w:b/>
          <w:sz w:val="24"/>
          <w:szCs w:val="24"/>
        </w:rPr>
        <w:t xml:space="preserve">Activity 3: Create </w:t>
      </w:r>
      <w:proofErr w:type="gramStart"/>
      <w:r>
        <w:rPr>
          <w:rFonts w:ascii="Times New Roman" w:eastAsia="Times New Roman" w:hAnsi="Times New Roman" w:cs="Times New Roman"/>
          <w:b/>
          <w:sz w:val="24"/>
          <w:szCs w:val="24"/>
        </w:rPr>
        <w:t>consumer  Objects</w:t>
      </w:r>
      <w:proofErr w:type="gramEnd"/>
      <w:r>
        <w:rPr>
          <w:rFonts w:ascii="Times New Roman" w:eastAsia="Times New Roman" w:hAnsi="Times New Roman" w:cs="Times New Roman"/>
          <w:b/>
          <w:sz w:val="24"/>
          <w:szCs w:val="24"/>
        </w:rPr>
        <w:t>:</w:t>
      </w:r>
    </w:p>
    <w:p w14:paraId="5725CFC2"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Follow the same steps as mentioned in Activity 2 for the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and Receipt objects.</w:t>
      </w:r>
    </w:p>
    <w:p w14:paraId="60A01CFE" w14:textId="77777777" w:rsidR="008C68F0" w:rsidRDefault="00000000">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these display format for </w:t>
      </w: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 xml:space="preserve"> consumer</w:t>
      </w:r>
      <w:proofErr w:type="gramEnd"/>
      <w:r>
        <w:rPr>
          <w:rFonts w:ascii="Times New Roman" w:eastAsia="Times New Roman" w:hAnsi="Times New Roman" w:cs="Times New Roman"/>
          <w:b/>
          <w:sz w:val="24"/>
          <w:szCs w:val="24"/>
        </w:rPr>
        <w:t xml:space="preserve"> </w:t>
      </w:r>
    </w:p>
    <w:p w14:paraId="79851C1B"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 xml:space="preserve">label name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w:t>
      </w:r>
      <w:proofErr w:type="gramEnd"/>
      <w:r>
        <w:rPr>
          <w:rFonts w:ascii="Times New Roman" w:eastAsia="Times New Roman" w:hAnsi="Times New Roman" w:cs="Times New Roman"/>
          <w:b/>
          <w:sz w:val="24"/>
          <w:szCs w:val="24"/>
        </w:rPr>
        <w:t xml:space="preserve"> </w:t>
      </w:r>
    </w:p>
    <w:p w14:paraId="02941DDD"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 xml:space="preserve">Plural label name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consumers</w:t>
      </w:r>
      <w:proofErr w:type="gramEnd"/>
    </w:p>
    <w:p w14:paraId="074A6A0D"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 xml:space="preserve">Display Format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consumers</w:t>
      </w:r>
      <w:proofErr w:type="gramEnd"/>
      <w:r>
        <w:rPr>
          <w:rFonts w:ascii="Times New Roman" w:eastAsia="Times New Roman" w:hAnsi="Times New Roman" w:cs="Times New Roman"/>
          <w:sz w:val="24"/>
          <w:szCs w:val="24"/>
        </w:rPr>
        <w:t>-{000}</w:t>
      </w:r>
    </w:p>
    <w:p w14:paraId="4CD32222"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Starting number → 1</w:t>
      </w:r>
    </w:p>
    <w:p w14:paraId="5AD13FAB" w14:textId="77777777" w:rsidR="008C68F0" w:rsidRDefault="00000000">
      <w:pPr>
        <w:pStyle w:val="Heading2"/>
        <w:rPr>
          <w:rFonts w:ascii="Times New Roman" w:eastAsia="Times New Roman" w:hAnsi="Times New Roman" w:cs="Times New Roman"/>
          <w:sz w:val="24"/>
          <w:szCs w:val="24"/>
        </w:rPr>
      </w:pPr>
      <w:bookmarkStart w:id="15" w:name="_heading=h.1ksv4uv" w:colFirst="0" w:colLast="0"/>
      <w:bookmarkEnd w:id="15"/>
      <w:r>
        <w:rPr>
          <w:rFonts w:ascii="Times New Roman" w:eastAsia="Times New Roman" w:hAnsi="Times New Roman" w:cs="Times New Roman"/>
          <w:b/>
          <w:sz w:val="24"/>
          <w:szCs w:val="24"/>
        </w:rPr>
        <w:t xml:space="preserve">Activity 4: </w:t>
      </w:r>
      <w:proofErr w:type="gramStart"/>
      <w:r>
        <w:rPr>
          <w:rFonts w:ascii="Times New Roman" w:eastAsia="Times New Roman" w:hAnsi="Times New Roman" w:cs="Times New Roman"/>
          <w:b/>
          <w:sz w:val="24"/>
          <w:szCs w:val="24"/>
        </w:rPr>
        <w:t>Create  rice</w:t>
      </w:r>
      <w:proofErr w:type="gramEnd"/>
      <w:r>
        <w:rPr>
          <w:rFonts w:ascii="Times New Roman" w:eastAsia="Times New Roman" w:hAnsi="Times New Roman" w:cs="Times New Roman"/>
          <w:b/>
          <w:sz w:val="24"/>
          <w:szCs w:val="24"/>
        </w:rPr>
        <w:t xml:space="preserve"> details Objects:</w:t>
      </w:r>
      <w:r>
        <w:rPr>
          <w:rFonts w:ascii="Times New Roman" w:eastAsia="Times New Roman" w:hAnsi="Times New Roman" w:cs="Times New Roman"/>
          <w:sz w:val="24"/>
          <w:szCs w:val="24"/>
        </w:rPr>
        <w:tab/>
        <w:t xml:space="preserve">           </w:t>
      </w:r>
    </w:p>
    <w:p w14:paraId="28845F0F" w14:textId="77777777" w:rsidR="008C68F0" w:rsidRDefault="00000000">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these display format for the rice details</w:t>
      </w:r>
    </w:p>
    <w:p w14:paraId="793F976A"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lastRenderedPageBreak/>
        <w:t>label name → rice details</w:t>
      </w:r>
    </w:p>
    <w:p w14:paraId="17A0BCF7"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t>Plural label name → rice details</w:t>
      </w:r>
    </w:p>
    <w:p w14:paraId="0C7E0229"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t>Display Format → rice</w:t>
      </w:r>
      <w:proofErr w:type="gramStart"/>
      <w:r>
        <w:rPr>
          <w:rFonts w:ascii="Cardo" w:eastAsia="Cardo" w:hAnsi="Cardo" w:cs="Cardo"/>
          <w:sz w:val="24"/>
          <w:szCs w:val="24"/>
        </w:rPr>
        <w:t>-{</w:t>
      </w:r>
      <w:proofErr w:type="gramEnd"/>
      <w:r>
        <w:rPr>
          <w:rFonts w:ascii="Cardo" w:eastAsia="Cardo" w:hAnsi="Cardo" w:cs="Cardo"/>
          <w:sz w:val="24"/>
          <w:szCs w:val="24"/>
        </w:rPr>
        <w:t>000}</w:t>
      </w:r>
    </w:p>
    <w:p w14:paraId="59259BBC"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t>Starting number → 1</w:t>
      </w:r>
      <w:r>
        <w:rPr>
          <w:rFonts w:ascii="Cardo" w:eastAsia="Cardo" w:hAnsi="Cardo" w:cs="Cardo"/>
          <w:sz w:val="24"/>
          <w:szCs w:val="24"/>
        </w:rPr>
        <w:br/>
        <w:t xml:space="preserve"> </w:t>
      </w:r>
      <w:r>
        <w:rPr>
          <w:rFonts w:ascii="Cardo" w:eastAsia="Cardo" w:hAnsi="Cardo" w:cs="Cardo"/>
          <w:sz w:val="24"/>
          <w:szCs w:val="24"/>
        </w:rPr>
        <w:tab/>
      </w:r>
    </w:p>
    <w:p w14:paraId="12D46805" w14:textId="77777777" w:rsidR="008C68F0" w:rsidRDefault="008C68F0">
      <w:pPr>
        <w:ind w:left="720"/>
        <w:rPr>
          <w:rFonts w:ascii="Times New Roman" w:eastAsia="Times New Roman" w:hAnsi="Times New Roman" w:cs="Times New Roman"/>
          <w:sz w:val="24"/>
          <w:szCs w:val="24"/>
        </w:rPr>
      </w:pPr>
    </w:p>
    <w:p w14:paraId="79A750CB" w14:textId="77777777" w:rsidR="008C68F0" w:rsidRDefault="00000000">
      <w:pPr>
        <w:pStyle w:val="Heading1"/>
        <w:widowControl w:val="0"/>
        <w:spacing w:before="27" w:line="240" w:lineRule="auto"/>
        <w:ind w:left="6"/>
        <w:rPr>
          <w:rFonts w:ascii="Times New Roman" w:eastAsia="Times New Roman" w:hAnsi="Times New Roman" w:cs="Times New Roman"/>
          <w:b/>
          <w:sz w:val="28"/>
          <w:szCs w:val="28"/>
          <w:u w:val="single"/>
        </w:rPr>
      </w:pPr>
      <w:bookmarkStart w:id="16" w:name="_heading=h.44sinio" w:colFirst="0" w:colLast="0"/>
      <w:bookmarkEnd w:id="16"/>
      <w:r>
        <w:rPr>
          <w:rFonts w:ascii="Times New Roman" w:eastAsia="Times New Roman" w:hAnsi="Times New Roman" w:cs="Times New Roman"/>
          <w:b/>
          <w:sz w:val="28"/>
          <w:szCs w:val="28"/>
          <w:u w:val="single"/>
        </w:rPr>
        <w:t>Milestone 3</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Tabs</w:t>
      </w:r>
    </w:p>
    <w:p w14:paraId="22D378CE"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is </w:t>
      </w:r>
      <w:proofErr w:type="gramStart"/>
      <w:r>
        <w:rPr>
          <w:rFonts w:ascii="Times New Roman" w:eastAsia="Times New Roman" w:hAnsi="Times New Roman" w:cs="Times New Roman"/>
          <w:b/>
          <w:sz w:val="24"/>
          <w:szCs w:val="24"/>
        </w:rPr>
        <w:t>Tab :</w:t>
      </w:r>
      <w:proofErr w:type="gramEnd"/>
      <w:r>
        <w:rPr>
          <w:rFonts w:ascii="Times New Roman" w:eastAsia="Times New Roman" w:hAnsi="Times New Roman" w:cs="Times New Roman"/>
          <w:b/>
        </w:rPr>
        <w:t xml:space="preserve"> </w:t>
      </w:r>
      <w:r>
        <w:rPr>
          <w:rFonts w:ascii="Times New Roman" w:eastAsia="Times New Roman" w:hAnsi="Times New Roman" w:cs="Times New Roman"/>
          <w:sz w:val="24"/>
          <w:szCs w:val="24"/>
          <w:highlight w:val="white"/>
        </w:rPr>
        <w:t>A tab is like a user interface that is used to build records for objects and to view the records in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objects.</w:t>
      </w:r>
      <w:r>
        <w:rPr>
          <w:rFonts w:ascii="Times New Roman" w:eastAsia="Times New Roman" w:hAnsi="Times New Roman" w:cs="Times New Roman"/>
          <w:sz w:val="24"/>
          <w:szCs w:val="24"/>
        </w:rPr>
        <w:t xml:space="preserve"> </w:t>
      </w:r>
    </w:p>
    <w:p w14:paraId="25CE3075" w14:textId="77777777" w:rsidR="008C68F0" w:rsidRDefault="008C68F0">
      <w:pPr>
        <w:rPr>
          <w:rFonts w:ascii="Times New Roman" w:eastAsia="Times New Roman" w:hAnsi="Times New Roman" w:cs="Times New Roman"/>
          <w:sz w:val="24"/>
          <w:szCs w:val="24"/>
        </w:rPr>
      </w:pPr>
    </w:p>
    <w:p w14:paraId="7225C620"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Tabs:</w:t>
      </w:r>
    </w:p>
    <w:p w14:paraId="2E2EC0B9" w14:textId="77777777" w:rsidR="008C68F0" w:rsidRDefault="008C68F0"/>
    <w:p w14:paraId="52A43FDD" w14:textId="77777777" w:rsidR="008C68F0" w:rsidRDefault="00000000">
      <w:pPr>
        <w:numPr>
          <w:ilvl w:val="0"/>
          <w:numId w:val="6"/>
        </w:numPr>
        <w:ind w:left="425"/>
        <w:rPr>
          <w:b/>
        </w:rPr>
      </w:pPr>
      <w:r>
        <w:rPr>
          <w:b/>
        </w:rPr>
        <w:t>Custom Tabs</w:t>
      </w:r>
    </w:p>
    <w:p w14:paraId="0232E625"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Custom object tabs are the user interface for custom applications that you build in salesforce.com. They look and behave like standard salesforce.com tabs such as accounts, contacts, and opportunities.</w:t>
      </w:r>
    </w:p>
    <w:p w14:paraId="75B3B948" w14:textId="77777777" w:rsidR="008C68F0" w:rsidRDefault="00000000">
      <w:pPr>
        <w:numPr>
          <w:ilvl w:val="0"/>
          <w:numId w:val="6"/>
        </w:numPr>
        <w:ind w:left="425"/>
        <w:rPr>
          <w:b/>
        </w:rPr>
      </w:pPr>
      <w:r>
        <w:rPr>
          <w:b/>
        </w:rPr>
        <w:t xml:space="preserve">Web </w:t>
      </w:r>
      <w:proofErr w:type="spellStart"/>
      <w:r>
        <w:rPr>
          <w:b/>
        </w:rPr>
        <w:t>Tabs</w:t>
      </w:r>
      <w:r>
        <w:rPr>
          <w:rFonts w:ascii="Times New Roman" w:eastAsia="Times New Roman" w:hAnsi="Times New Roman" w:cs="Times New Roman"/>
          <w:sz w:val="24"/>
          <w:szCs w:val="24"/>
          <w:highlight w:val="white"/>
        </w:rPr>
        <w:t>Web</w:t>
      </w:r>
      <w:proofErr w:type="spellEnd"/>
      <w:r>
        <w:rPr>
          <w:rFonts w:ascii="Times New Roman" w:eastAsia="Times New Roman" w:hAnsi="Times New Roman" w:cs="Times New Roman"/>
          <w:sz w:val="24"/>
          <w:szCs w:val="24"/>
          <w:highlight w:val="white"/>
        </w:rPr>
        <w:t xml:space="preserve"> Tabs are custom tabs that display web content or applications embedded in the salesforce.com window. Web tabs make it easier for your users to quickly access content and applications they frequently use without leaving the salesforce.com application.</w:t>
      </w:r>
    </w:p>
    <w:p w14:paraId="0AD806EF" w14:textId="77777777" w:rsidR="008C68F0" w:rsidRDefault="00000000">
      <w:pPr>
        <w:numPr>
          <w:ilvl w:val="0"/>
          <w:numId w:val="49"/>
        </w:numPr>
        <w:ind w:left="425"/>
        <w:rPr>
          <w:b/>
        </w:rPr>
      </w:pPr>
      <w:r>
        <w:rPr>
          <w:b/>
        </w:rPr>
        <w:t>Visualforce Tabs</w:t>
      </w:r>
    </w:p>
    <w:p w14:paraId="1C8EA81D"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Visualforce Tabs are custom tabs that display a Visualforce page. Visualforce tabs look and behave like standard salesforce.com tabs such as accounts, contacts, and opportunities.</w:t>
      </w:r>
    </w:p>
    <w:p w14:paraId="27D4173C" w14:textId="77777777" w:rsidR="008C68F0" w:rsidRDefault="00000000">
      <w:pPr>
        <w:numPr>
          <w:ilvl w:val="0"/>
          <w:numId w:val="49"/>
        </w:numPr>
        <w:ind w:left="425"/>
        <w:rPr>
          <w:b/>
        </w:rPr>
      </w:pPr>
      <w:r>
        <w:rPr>
          <w:b/>
        </w:rPr>
        <w:t>Lightning Component Tabs</w:t>
      </w:r>
    </w:p>
    <w:p w14:paraId="0E8C2334" w14:textId="77777777" w:rsidR="008C68F0" w:rsidRDefault="00000000">
      <w:pPr>
        <w:ind w:left="42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Lightning Component tabs allow you to add Lightning components to the navigation menu in Lightning Experience and the mobile app.</w:t>
      </w:r>
    </w:p>
    <w:p w14:paraId="312F4387" w14:textId="77777777" w:rsidR="008C68F0" w:rsidRDefault="00000000">
      <w:pPr>
        <w:numPr>
          <w:ilvl w:val="0"/>
          <w:numId w:val="49"/>
        </w:numPr>
        <w:ind w:left="425"/>
        <w:rPr>
          <w:b/>
        </w:rPr>
      </w:pPr>
      <w:r>
        <w:rPr>
          <w:b/>
        </w:rPr>
        <w:t>Lightning Page Tabs</w:t>
      </w:r>
    </w:p>
    <w:p w14:paraId="7D3E7060"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Lightning Page Tabs let you add Lightning Pages to the mobile app navigation menu.</w:t>
      </w:r>
    </w:p>
    <w:p w14:paraId="5F6A0703"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Lightning Page tabs don't work like other custom tabs. Once created, they don't show up on the </w:t>
      </w:r>
      <w:proofErr w:type="gramStart"/>
      <w:r>
        <w:rPr>
          <w:rFonts w:ascii="Times New Roman" w:eastAsia="Times New Roman" w:hAnsi="Times New Roman" w:cs="Times New Roman"/>
          <w:sz w:val="24"/>
          <w:szCs w:val="24"/>
        </w:rPr>
        <w:t>All Tabs</w:t>
      </w:r>
      <w:proofErr w:type="gramEnd"/>
      <w:r>
        <w:rPr>
          <w:rFonts w:ascii="Times New Roman" w:eastAsia="Times New Roman" w:hAnsi="Times New Roman" w:cs="Times New Roman"/>
          <w:sz w:val="24"/>
          <w:szCs w:val="24"/>
        </w:rPr>
        <w:t xml:space="preserve"> page when you click the Plus icon that appears to the right of your current tabs. Lightning Page tabs also don't show up in the Available Tabs list when you customize the tabs for your apps.</w:t>
      </w:r>
    </w:p>
    <w:p w14:paraId="019BECEA" w14:textId="77777777" w:rsidR="008C68F0" w:rsidRDefault="008C68F0">
      <w:pPr>
        <w:rPr>
          <w:rFonts w:ascii="Times New Roman" w:eastAsia="Times New Roman" w:hAnsi="Times New Roman" w:cs="Times New Roman"/>
          <w:sz w:val="24"/>
          <w:szCs w:val="24"/>
        </w:rPr>
      </w:pPr>
    </w:p>
    <w:p w14:paraId="55DC72EC" w14:textId="77777777" w:rsidR="008C68F0" w:rsidRDefault="008C68F0">
      <w:pPr>
        <w:rPr>
          <w:rFonts w:ascii="Times New Roman" w:eastAsia="Times New Roman" w:hAnsi="Times New Roman" w:cs="Times New Roman"/>
          <w:sz w:val="24"/>
          <w:szCs w:val="24"/>
        </w:rPr>
      </w:pPr>
    </w:p>
    <w:p w14:paraId="05319E22" w14:textId="77777777" w:rsidR="008C68F0" w:rsidRDefault="00000000">
      <w:pPr>
        <w:pStyle w:val="Heading2"/>
        <w:rPr>
          <w:rFonts w:ascii="Times New Roman" w:eastAsia="Times New Roman" w:hAnsi="Times New Roman" w:cs="Times New Roman"/>
          <w:b/>
          <w:sz w:val="24"/>
          <w:szCs w:val="24"/>
        </w:rPr>
      </w:pPr>
      <w:bookmarkStart w:id="17" w:name="_heading=h.2jxsxqh" w:colFirst="0" w:colLast="0"/>
      <w:bookmarkEnd w:id="17"/>
      <w:r>
        <w:rPr>
          <w:rFonts w:ascii="Times New Roman" w:eastAsia="Times New Roman" w:hAnsi="Times New Roman" w:cs="Times New Roman"/>
          <w:b/>
          <w:sz w:val="24"/>
          <w:szCs w:val="24"/>
        </w:rPr>
        <w:t>Activity 1: Creating a Custom Tab</w:t>
      </w:r>
    </w:p>
    <w:p w14:paraId="5B8C277C" w14:textId="77777777" w:rsidR="008C68F0" w:rsidRDefault="00000000">
      <w:pPr>
        <w:widowControl w:val="0"/>
        <w:spacing w:before="37"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Tab:(</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4"/>
          <w:szCs w:val="24"/>
        </w:rPr>
        <w:t>supplier)</w:t>
      </w:r>
    </w:p>
    <w:p w14:paraId="2AD3B589" w14:textId="77777777" w:rsidR="008C68F0" w:rsidRDefault="00000000">
      <w:pPr>
        <w:widowControl w:val="0"/>
        <w:numPr>
          <w:ilvl w:val="0"/>
          <w:numId w:val="13"/>
        </w:numPr>
        <w:spacing w:before="37" w:line="264" w:lineRule="auto"/>
        <w:ind w:right="352"/>
        <w:rPr>
          <w:rFonts w:ascii="Times New Roman" w:eastAsia="Times New Roman" w:hAnsi="Times New Roman" w:cs="Times New Roman"/>
          <w:sz w:val="24"/>
          <w:szCs w:val="24"/>
        </w:rPr>
      </w:pPr>
      <w:r>
        <w:rPr>
          <w:rFonts w:ascii="Cardo" w:eastAsia="Cardo" w:hAnsi="Cardo" w:cs="Cardo"/>
          <w:sz w:val="24"/>
          <w:szCs w:val="24"/>
        </w:rPr>
        <w:t xml:space="preserve">Go to setup page → type Tabs in Quick Find bar → click on tabs → New (under custom object tab) </w:t>
      </w:r>
    </w:p>
    <w:p w14:paraId="16E81B6B" w14:textId="77777777" w:rsidR="008C68F0" w:rsidRDefault="00000000">
      <w:pPr>
        <w:ind w:left="708"/>
        <w:rPr>
          <w:rFonts w:ascii="Times New Roman" w:eastAsia="Times New Roman" w:hAnsi="Times New Roman" w:cs="Times New Roman"/>
          <w:sz w:val="24"/>
          <w:szCs w:val="24"/>
        </w:rPr>
      </w:pPr>
      <w:r>
        <w:rPr>
          <w:noProof/>
        </w:rPr>
        <w:lastRenderedPageBreak/>
        <w:drawing>
          <wp:inline distT="114300" distB="114300" distL="114300" distR="114300" wp14:anchorId="0EB1DA66" wp14:editId="58143BB7">
            <wp:extent cx="5731200" cy="2540000"/>
            <wp:effectExtent l="0" t="0" r="0" b="0"/>
            <wp:docPr id="15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5731200" cy="2540000"/>
                    </a:xfrm>
                    <a:prstGeom prst="rect">
                      <a:avLst/>
                    </a:prstGeom>
                    <a:ln/>
                  </pic:spPr>
                </pic:pic>
              </a:graphicData>
            </a:graphic>
          </wp:inline>
        </w:drawing>
      </w:r>
    </w:p>
    <w:p w14:paraId="617098C2" w14:textId="77777777" w:rsidR="008C68F0" w:rsidRDefault="00000000">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 xml:space="preserve">Object( </w:t>
      </w:r>
      <w:r>
        <w:rPr>
          <w:rFonts w:ascii="Times New Roman" w:eastAsia="Times New Roman" w:hAnsi="Times New Roman" w:cs="Times New Roman"/>
        </w:rPr>
        <w:t>supplier</w:t>
      </w:r>
      <w:proofErr w:type="gramEnd"/>
      <w:r>
        <w:rPr>
          <w:rFonts w:ascii="Cardo" w:eastAsia="Cardo" w:hAnsi="Cardo" w:cs="Cardo"/>
          <w:sz w:val="24"/>
          <w:szCs w:val="24"/>
        </w:rPr>
        <w:t>) → Select the tab style → Next (Add to profiles page) keep it as default → Next (Add to Custom App)  uncheck the include tab .</w:t>
      </w:r>
    </w:p>
    <w:p w14:paraId="37A12FDB" w14:textId="77777777" w:rsidR="008C68F0" w:rsidRDefault="00000000">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that the Append tab to users' existing personal customizations is checked.</w:t>
      </w:r>
    </w:p>
    <w:p w14:paraId="3DB5B52F" w14:textId="77777777" w:rsidR="008C68F0" w:rsidRDefault="00000000">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7EF490A1" w14:textId="77777777" w:rsidR="008C68F0" w:rsidRDefault="008C68F0">
      <w:pPr>
        <w:rPr>
          <w:rFonts w:ascii="Times New Roman" w:eastAsia="Times New Roman" w:hAnsi="Times New Roman" w:cs="Times New Roman"/>
          <w:sz w:val="24"/>
          <w:szCs w:val="24"/>
        </w:rPr>
      </w:pPr>
    </w:p>
    <w:p w14:paraId="075D7869" w14:textId="77777777" w:rsidR="008C68F0" w:rsidRDefault="008C68F0"/>
    <w:p w14:paraId="27E11ACE" w14:textId="77777777" w:rsidR="008C68F0" w:rsidRDefault="008C68F0"/>
    <w:p w14:paraId="01CE0F55" w14:textId="77777777" w:rsidR="008C68F0" w:rsidRDefault="008C68F0"/>
    <w:p w14:paraId="592ECFB9" w14:textId="77777777" w:rsidR="008C68F0" w:rsidRDefault="00000000">
      <w:r>
        <w:rPr>
          <w:noProof/>
        </w:rPr>
        <w:drawing>
          <wp:inline distT="114300" distB="114300" distL="114300" distR="114300" wp14:anchorId="1B43D252" wp14:editId="13E84A6A">
            <wp:extent cx="4995863" cy="2345814"/>
            <wp:effectExtent l="0" t="0" r="0" b="0"/>
            <wp:docPr id="15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4995863" cy="2345814"/>
                    </a:xfrm>
                    <a:prstGeom prst="rect">
                      <a:avLst/>
                    </a:prstGeom>
                    <a:ln/>
                  </pic:spPr>
                </pic:pic>
              </a:graphicData>
            </a:graphic>
          </wp:inline>
        </w:drawing>
      </w:r>
    </w:p>
    <w:p w14:paraId="73E3CD9D" w14:textId="77777777" w:rsidR="008C68F0" w:rsidRDefault="008C68F0"/>
    <w:p w14:paraId="0553F5FA" w14:textId="77777777" w:rsidR="008C68F0" w:rsidRDefault="00000000">
      <w:r>
        <w:rPr>
          <w:noProof/>
        </w:rPr>
        <w:lastRenderedPageBreak/>
        <w:drawing>
          <wp:inline distT="114300" distB="114300" distL="114300" distR="114300" wp14:anchorId="517B87F1" wp14:editId="0B1B14AD">
            <wp:extent cx="4338638" cy="2767503"/>
            <wp:effectExtent l="0" t="0" r="0" b="0"/>
            <wp:docPr id="1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4338638" cy="2767503"/>
                    </a:xfrm>
                    <a:prstGeom prst="rect">
                      <a:avLst/>
                    </a:prstGeom>
                    <a:ln/>
                  </pic:spPr>
                </pic:pic>
              </a:graphicData>
            </a:graphic>
          </wp:inline>
        </w:drawing>
      </w:r>
    </w:p>
    <w:p w14:paraId="011027B4" w14:textId="77777777" w:rsidR="008C68F0" w:rsidRDefault="008C68F0"/>
    <w:p w14:paraId="63CFDA7D" w14:textId="77777777" w:rsidR="008C68F0" w:rsidRDefault="008C68F0"/>
    <w:p w14:paraId="37FDCCCC" w14:textId="77777777" w:rsidR="008C68F0" w:rsidRDefault="00000000">
      <w:r>
        <w:rPr>
          <w:noProof/>
        </w:rPr>
        <w:drawing>
          <wp:inline distT="114300" distB="114300" distL="114300" distR="114300" wp14:anchorId="28F4E872" wp14:editId="56862EB6">
            <wp:extent cx="4432154" cy="1296087"/>
            <wp:effectExtent l="0" t="0" r="0" b="0"/>
            <wp:docPr id="1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4432154" cy="1296087"/>
                    </a:xfrm>
                    <a:prstGeom prst="rect">
                      <a:avLst/>
                    </a:prstGeom>
                    <a:ln/>
                  </pic:spPr>
                </pic:pic>
              </a:graphicData>
            </a:graphic>
          </wp:inline>
        </w:drawing>
      </w:r>
    </w:p>
    <w:p w14:paraId="1EA675D1" w14:textId="77777777" w:rsidR="008C68F0" w:rsidRDefault="008C68F0"/>
    <w:p w14:paraId="7302A63E" w14:textId="77777777" w:rsidR="008C68F0" w:rsidRDefault="008C68F0"/>
    <w:p w14:paraId="47B09820" w14:textId="77777777" w:rsidR="008C68F0" w:rsidRDefault="008C68F0"/>
    <w:p w14:paraId="5CC8EA5A" w14:textId="77777777" w:rsidR="008C68F0" w:rsidRDefault="00000000">
      <w:r>
        <w:rPr>
          <w:noProof/>
        </w:rPr>
        <w:drawing>
          <wp:inline distT="114300" distB="114300" distL="114300" distR="114300" wp14:anchorId="74BAD906" wp14:editId="3F24C460">
            <wp:extent cx="4186238" cy="1223883"/>
            <wp:effectExtent l="0" t="0" r="0" b="0"/>
            <wp:docPr id="1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4186238" cy="1223883"/>
                    </a:xfrm>
                    <a:prstGeom prst="rect">
                      <a:avLst/>
                    </a:prstGeom>
                    <a:ln/>
                  </pic:spPr>
                </pic:pic>
              </a:graphicData>
            </a:graphic>
          </wp:inline>
        </w:drawing>
      </w:r>
    </w:p>
    <w:p w14:paraId="22D359A9" w14:textId="77777777" w:rsidR="008C68F0" w:rsidRDefault="00000000">
      <w:pPr>
        <w:pStyle w:val="Heading2"/>
        <w:rPr>
          <w:rFonts w:ascii="Times New Roman" w:eastAsia="Times New Roman" w:hAnsi="Times New Roman" w:cs="Times New Roman"/>
          <w:b/>
          <w:sz w:val="24"/>
          <w:szCs w:val="24"/>
        </w:rPr>
      </w:pPr>
      <w:bookmarkStart w:id="18" w:name="_heading=h.z337ya" w:colFirst="0" w:colLast="0"/>
      <w:bookmarkEnd w:id="18"/>
      <w:r>
        <w:rPr>
          <w:rFonts w:ascii="Times New Roman" w:eastAsia="Times New Roman" w:hAnsi="Times New Roman" w:cs="Times New Roman"/>
          <w:b/>
          <w:sz w:val="24"/>
          <w:szCs w:val="24"/>
        </w:rPr>
        <w:t>Activity 2: Creating Remaining Tabs</w:t>
      </w:r>
    </w:p>
    <w:p w14:paraId="21236F81" w14:textId="77777777" w:rsidR="008C68F0" w:rsidRDefault="00000000">
      <w:pPr>
        <w:numPr>
          <w:ilvl w:val="0"/>
          <w:numId w:val="20"/>
        </w:numPr>
      </w:pPr>
      <w:r>
        <w:t xml:space="preserve">Now create the Tabs for the remaining Objects, they are </w:t>
      </w:r>
      <w:proofErr w:type="gramStart"/>
      <w:r>
        <w:t>“ rice</w:t>
      </w:r>
      <w:proofErr w:type="gramEnd"/>
      <w:r>
        <w:t xml:space="preserve"> mill, </w:t>
      </w:r>
      <w:r>
        <w:rPr>
          <w:rFonts w:ascii="Times New Roman" w:eastAsia="Times New Roman" w:hAnsi="Times New Roman" w:cs="Times New Roman"/>
          <w:b/>
          <w:sz w:val="24"/>
          <w:szCs w:val="24"/>
        </w:rPr>
        <w:t xml:space="preserve">consumer </w:t>
      </w:r>
      <w:r>
        <w:t>, rice details”.</w:t>
      </w:r>
    </w:p>
    <w:p w14:paraId="677969CC" w14:textId="77777777" w:rsidR="008C68F0" w:rsidRDefault="00000000">
      <w:pPr>
        <w:numPr>
          <w:ilvl w:val="0"/>
          <w:numId w:val="20"/>
        </w:numPr>
      </w:pPr>
      <w:r>
        <w:t>Follow the same steps as mentioned in Activity -</w:t>
      </w:r>
      <w:proofErr w:type="gramStart"/>
      <w:r>
        <w:t>1 .</w:t>
      </w:r>
      <w:proofErr w:type="gramEnd"/>
    </w:p>
    <w:p w14:paraId="37DCB151" w14:textId="77777777" w:rsidR="008C68F0" w:rsidRDefault="008C68F0"/>
    <w:p w14:paraId="288B5415" w14:textId="77777777" w:rsidR="008C68F0" w:rsidRDefault="008C68F0"/>
    <w:p w14:paraId="04257370" w14:textId="77777777" w:rsidR="008C68F0" w:rsidRDefault="008C68F0"/>
    <w:p w14:paraId="2BCA3FF1" w14:textId="77777777" w:rsidR="008C68F0" w:rsidRDefault="008C68F0"/>
    <w:p w14:paraId="0903D97F" w14:textId="77777777" w:rsidR="008C68F0" w:rsidRDefault="00000000">
      <w:pPr>
        <w:pStyle w:val="Heading1"/>
        <w:rPr>
          <w:rFonts w:ascii="Times New Roman" w:eastAsia="Times New Roman" w:hAnsi="Times New Roman" w:cs="Times New Roman"/>
          <w:b/>
          <w:sz w:val="28"/>
          <w:szCs w:val="28"/>
          <w:u w:val="single"/>
        </w:rPr>
      </w:pPr>
      <w:bookmarkStart w:id="19" w:name="_heading=h.3j2qqm3" w:colFirst="0" w:colLast="0"/>
      <w:bookmarkEnd w:id="19"/>
      <w:r>
        <w:rPr>
          <w:rFonts w:ascii="Times New Roman" w:eastAsia="Times New Roman" w:hAnsi="Times New Roman" w:cs="Times New Roman"/>
          <w:b/>
          <w:sz w:val="28"/>
          <w:szCs w:val="28"/>
          <w:u w:val="single"/>
        </w:rPr>
        <w:lastRenderedPageBreak/>
        <w:t xml:space="preserve">Milestone 4- The Lightning App: </w:t>
      </w:r>
    </w:p>
    <w:p w14:paraId="73BB818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app is a collection of items that work together to serve a particular function. In Lightning Experience, Lightning apps give your users access to sets of objects, tabs, and other items all in one convenient bundle in the navigation bar. </w:t>
      </w:r>
    </w:p>
    <w:p w14:paraId="7B65E2B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Lightning apps let you brand your apps with a custom color and logo. You can even include a utility bar and Lightning page tabs in your Lightning app. Members of your org can work more efficiently by easily switching between apps. </w:t>
      </w:r>
    </w:p>
    <w:p w14:paraId="0EB6DD33" w14:textId="77777777" w:rsidR="008C68F0" w:rsidRDefault="00000000">
      <w:pPr>
        <w:pStyle w:val="Heading2"/>
        <w:widowControl w:val="0"/>
        <w:spacing w:before="37" w:line="240" w:lineRule="auto"/>
        <w:rPr>
          <w:rFonts w:ascii="Times New Roman" w:eastAsia="Times New Roman" w:hAnsi="Times New Roman" w:cs="Times New Roman"/>
          <w:b/>
          <w:sz w:val="24"/>
          <w:szCs w:val="24"/>
        </w:rPr>
      </w:pPr>
      <w:bookmarkStart w:id="20" w:name="_heading=h.1y810tw" w:colFirst="0" w:colLast="0"/>
      <w:bookmarkEnd w:id="20"/>
      <w:r>
        <w:rPr>
          <w:rFonts w:ascii="Times New Roman" w:eastAsia="Times New Roman" w:hAnsi="Times New Roman" w:cs="Times New Roman"/>
          <w:b/>
          <w:sz w:val="24"/>
          <w:szCs w:val="24"/>
        </w:rPr>
        <w:br/>
        <w:t>Activity 1: Create a Lightning App</w:t>
      </w:r>
    </w:p>
    <w:p w14:paraId="18509DDC" w14:textId="77777777" w:rsidR="008C68F0" w:rsidRDefault="00000000">
      <w:pPr>
        <w:spacing w:before="30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lightning app page:</w:t>
      </w:r>
    </w:p>
    <w:p w14:paraId="67C4BA77" w14:textId="77777777" w:rsidR="008C68F0" w:rsidRDefault="00000000">
      <w:pPr>
        <w:numPr>
          <w:ilvl w:val="0"/>
          <w:numId w:val="50"/>
        </w:numPr>
        <w:spacing w:before="300"/>
        <w:ind w:left="425"/>
        <w:rPr>
          <w:rFonts w:ascii="Times New Roman" w:eastAsia="Times New Roman" w:hAnsi="Times New Roman" w:cs="Times New Roman"/>
          <w:sz w:val="24"/>
          <w:szCs w:val="24"/>
        </w:rPr>
      </w:pPr>
      <w:r>
        <w:rPr>
          <w:rFonts w:ascii="Cardo" w:eastAsia="Cardo" w:hAnsi="Cardo" w:cs="Cardo"/>
          <w:sz w:val="24"/>
          <w:szCs w:val="24"/>
        </w:rPr>
        <w:t xml:space="preserve">Go to setup page → search “app manager” in quick find → select “app manager” → click on </w:t>
      </w:r>
      <w:proofErr w:type="gramStart"/>
      <w:r>
        <w:rPr>
          <w:rFonts w:ascii="Cardo" w:eastAsia="Cardo" w:hAnsi="Cardo" w:cs="Cardo"/>
          <w:sz w:val="24"/>
          <w:szCs w:val="24"/>
        </w:rPr>
        <w:t>New</w:t>
      </w:r>
      <w:proofErr w:type="gramEnd"/>
      <w:r>
        <w:rPr>
          <w:rFonts w:ascii="Cardo" w:eastAsia="Cardo" w:hAnsi="Cardo" w:cs="Cardo"/>
          <w:sz w:val="24"/>
          <w:szCs w:val="24"/>
        </w:rPr>
        <w:t xml:space="preserve"> lightning App.</w:t>
      </w:r>
    </w:p>
    <w:p w14:paraId="01325441" w14:textId="77777777" w:rsidR="008C68F0" w:rsidRDefault="00000000">
      <w:pPr>
        <w:spacing w:before="300"/>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8E60D5" wp14:editId="71258991">
            <wp:extent cx="4538663" cy="2412578"/>
            <wp:effectExtent l="0" t="0" r="0" b="0"/>
            <wp:docPr id="1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4538663" cy="2412578"/>
                    </a:xfrm>
                    <a:prstGeom prst="rect">
                      <a:avLst/>
                    </a:prstGeom>
                    <a:ln/>
                  </pic:spPr>
                </pic:pic>
              </a:graphicData>
            </a:graphic>
          </wp:inline>
        </w:drawing>
      </w:r>
    </w:p>
    <w:p w14:paraId="02D7001C" w14:textId="77777777" w:rsidR="008C68F0" w:rsidRDefault="00000000">
      <w:pPr>
        <w:numPr>
          <w:ilvl w:val="0"/>
          <w:numId w:val="50"/>
        </w:numPr>
        <w:spacing w:before="300"/>
        <w:ind w:left="425"/>
        <w:rPr>
          <w:rFonts w:ascii="Times New Roman" w:eastAsia="Times New Roman" w:hAnsi="Times New Roman" w:cs="Times New Roman"/>
          <w:sz w:val="24"/>
          <w:szCs w:val="24"/>
        </w:rPr>
      </w:pPr>
      <w:r>
        <w:rPr>
          <w:rFonts w:ascii="Cardo" w:eastAsia="Cardo" w:hAnsi="Cardo" w:cs="Cardo"/>
          <w:sz w:val="24"/>
          <w:szCs w:val="24"/>
        </w:rPr>
        <w:t>Fill the app name in app details as MY RICE →</w:t>
      </w:r>
      <w:proofErr w:type="gramStart"/>
      <w:r>
        <w:rPr>
          <w:rFonts w:ascii="Cardo" w:eastAsia="Cardo" w:hAnsi="Cardo" w:cs="Cardo"/>
          <w:sz w:val="24"/>
          <w:szCs w:val="24"/>
        </w:rPr>
        <w:t>Next  →</w:t>
      </w:r>
      <w:proofErr w:type="gramEnd"/>
      <w:r>
        <w:rPr>
          <w:rFonts w:ascii="Cardo" w:eastAsia="Cardo" w:hAnsi="Cardo" w:cs="Cardo"/>
          <w:sz w:val="24"/>
          <w:szCs w:val="24"/>
        </w:rPr>
        <w:t xml:space="preserve"> (App option page) keep it as default → Next → (Utility Items) keep it as default → Next.</w:t>
      </w:r>
      <w:r>
        <w:rPr>
          <w:rFonts w:ascii="Cardo" w:eastAsia="Cardo" w:hAnsi="Cardo" w:cs="Cardo"/>
          <w:sz w:val="24"/>
          <w:szCs w:val="24"/>
        </w:rPr>
        <w:br/>
      </w:r>
      <w:r>
        <w:rPr>
          <w:rFonts w:ascii="Times New Roman" w:eastAsia="Times New Roman" w:hAnsi="Times New Roman" w:cs="Times New Roman"/>
          <w:noProof/>
          <w:sz w:val="24"/>
          <w:szCs w:val="24"/>
        </w:rPr>
        <w:drawing>
          <wp:inline distT="114300" distB="114300" distL="114300" distR="114300" wp14:anchorId="481B76BD" wp14:editId="60A707CD">
            <wp:extent cx="4595813" cy="1862755"/>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4595813" cy="1862755"/>
                    </a:xfrm>
                    <a:prstGeom prst="rect">
                      <a:avLst/>
                    </a:prstGeom>
                    <a:ln/>
                  </pic:spPr>
                </pic:pic>
              </a:graphicData>
            </a:graphic>
          </wp:inline>
        </w:drawing>
      </w:r>
    </w:p>
    <w:p w14:paraId="0D2BD205" w14:textId="77777777" w:rsidR="008C68F0" w:rsidRDefault="00000000">
      <w:pPr>
        <w:numPr>
          <w:ilvl w:val="0"/>
          <w:numId w:val="5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Upload a photo that is related to your app.</w:t>
      </w:r>
    </w:p>
    <w:p w14:paraId="6524D05B" w14:textId="77777777" w:rsidR="008C68F0" w:rsidRDefault="00000000">
      <w:pPr>
        <w:numPr>
          <w:ilvl w:val="0"/>
          <w:numId w:val="5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Navigation Items:</w:t>
      </w:r>
      <w:r>
        <w:rPr>
          <w:rFonts w:ascii="Times New Roman" w:eastAsia="Times New Roman" w:hAnsi="Times New Roman" w:cs="Times New Roman"/>
          <w:noProof/>
          <w:sz w:val="24"/>
          <w:szCs w:val="24"/>
        </w:rPr>
        <w:drawing>
          <wp:inline distT="114300" distB="114300" distL="114300" distR="114300" wp14:anchorId="02E326D5" wp14:editId="5F55674F">
            <wp:extent cx="5731200" cy="2362200"/>
            <wp:effectExtent l="0" t="0" r="0" b="0"/>
            <wp:docPr id="1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5731200" cy="236220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Select the items (supplier, rice mill, </w:t>
      </w:r>
      <w:proofErr w:type="gramStart"/>
      <w:r>
        <w:rPr>
          <w:rFonts w:ascii="Times New Roman" w:eastAsia="Times New Roman" w:hAnsi="Times New Roman" w:cs="Times New Roman"/>
          <w:sz w:val="24"/>
          <w:szCs w:val="24"/>
        </w:rPr>
        <w:t>consumer</w:t>
      </w:r>
      <w:r>
        <w:rPr>
          <w:rFonts w:ascii="Times New Roman" w:eastAsia="Times New Roman" w:hAnsi="Times New Roman" w:cs="Times New Roman"/>
          <w:b/>
          <w:sz w:val="24"/>
          <w:szCs w:val="24"/>
        </w:rPr>
        <w:t xml:space="preserve"> </w:t>
      </w:r>
      <w:r>
        <w:rPr>
          <w:rFonts w:ascii="Cardo" w:eastAsia="Cardo" w:hAnsi="Cardo" w:cs="Cardo"/>
          <w:sz w:val="24"/>
          <w:szCs w:val="24"/>
        </w:rPr>
        <w:t>,</w:t>
      </w:r>
      <w:proofErr w:type="gramEnd"/>
      <w:r>
        <w:rPr>
          <w:rFonts w:ascii="Cardo" w:eastAsia="Cardo" w:hAnsi="Cardo" w:cs="Cardo"/>
          <w:sz w:val="24"/>
          <w:szCs w:val="24"/>
        </w:rPr>
        <w:t xml:space="preserve"> Rice details ) from the search bar and move it using the arrow button → Next.</w:t>
      </w:r>
      <w:r>
        <w:rPr>
          <w:rFonts w:ascii="Cardo" w:eastAsia="Cardo" w:hAnsi="Cardo" w:cs="Cardo"/>
          <w:sz w:val="24"/>
          <w:szCs w:val="24"/>
        </w:rPr>
        <w:br/>
      </w:r>
    </w:p>
    <w:p w14:paraId="505A3003" w14:textId="77777777" w:rsidR="008C68F0" w:rsidRDefault="00000000">
      <w:pPr>
        <w:numPr>
          <w:ilvl w:val="0"/>
          <w:numId w:val="50"/>
        </w:numPr>
        <w:spacing w:after="240"/>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User Profiles:</w:t>
      </w:r>
    </w:p>
    <w:p w14:paraId="2EF0B49D" w14:textId="77777777" w:rsidR="008C68F0" w:rsidRDefault="00000000">
      <w:pPr>
        <w:spacing w:before="300" w:after="300"/>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6928CD" wp14:editId="5F4F2EEA">
            <wp:extent cx="5731200" cy="1943100"/>
            <wp:effectExtent l="0" t="0" r="0" b="0"/>
            <wp:docPr id="1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5731200" cy="1943100"/>
                    </a:xfrm>
                    <a:prstGeom prst="rect">
                      <a:avLst/>
                    </a:prstGeom>
                    <a:ln/>
                  </pic:spPr>
                </pic:pic>
              </a:graphicData>
            </a:graphic>
          </wp:inline>
        </w:drawing>
      </w:r>
    </w:p>
    <w:p w14:paraId="634DB67C" w14:textId="77777777" w:rsidR="008C68F0" w:rsidRDefault="00000000">
      <w:pPr>
        <w:spacing w:before="300"/>
        <w:ind w:left="425"/>
        <w:rPr>
          <w:rFonts w:ascii="Times New Roman" w:eastAsia="Times New Roman" w:hAnsi="Times New Roman" w:cs="Times New Roman"/>
          <w:sz w:val="24"/>
          <w:szCs w:val="24"/>
        </w:rPr>
      </w:pPr>
      <w:r>
        <w:rPr>
          <w:rFonts w:ascii="Cardo" w:eastAsia="Cardo" w:hAnsi="Cardo" w:cs="Cardo"/>
          <w:sz w:val="24"/>
          <w:szCs w:val="24"/>
        </w:rPr>
        <w:t>Search profiles (System administrator) in the search bar → click on the arrow button → save &amp; finish.</w:t>
      </w:r>
      <w:r>
        <w:rPr>
          <w:rFonts w:ascii="Cardo" w:eastAsia="Cardo" w:hAnsi="Cardo" w:cs="Cardo"/>
          <w:sz w:val="24"/>
          <w:szCs w:val="24"/>
        </w:rPr>
        <w:tab/>
      </w:r>
    </w:p>
    <w:p w14:paraId="375EAFE1" w14:textId="77777777" w:rsidR="008C68F0" w:rsidRDefault="00000000">
      <w:pPr>
        <w:pStyle w:val="Heading1"/>
        <w:spacing w:before="300" w:after="300"/>
      </w:pPr>
      <w:bookmarkStart w:id="21" w:name="_heading=h.4i7ojhp" w:colFirst="0" w:colLast="0"/>
      <w:bookmarkEnd w:id="21"/>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5 :</w:t>
      </w:r>
      <w:proofErr w:type="gramEnd"/>
      <w:r>
        <w:rPr>
          <w:rFonts w:ascii="Times New Roman" w:eastAsia="Times New Roman" w:hAnsi="Times New Roman" w:cs="Times New Roman"/>
          <w:b/>
          <w:sz w:val="28"/>
          <w:szCs w:val="28"/>
        </w:rPr>
        <w:t xml:space="preserve"> Fields</w:t>
      </w:r>
    </w:p>
    <w:p w14:paraId="468E15BE" w14:textId="77777777" w:rsidR="008C68F0" w:rsidRDefault="00000000">
      <w: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53E4ED0B"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Types of Fields </w:t>
      </w:r>
    </w:p>
    <w:p w14:paraId="1066A2BB" w14:textId="77777777" w:rsidR="008C68F0" w:rsidRDefault="00000000">
      <w:pPr>
        <w:numPr>
          <w:ilvl w:val="0"/>
          <w:numId w:val="2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Standard Fields </w:t>
      </w:r>
    </w:p>
    <w:p w14:paraId="4C7D8A58" w14:textId="77777777" w:rsidR="008C68F0" w:rsidRDefault="00000000">
      <w:pPr>
        <w:numPr>
          <w:ilvl w:val="0"/>
          <w:numId w:val="2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Fields </w:t>
      </w:r>
    </w:p>
    <w:p w14:paraId="07312478" w14:textId="77777777" w:rsidR="008C68F0" w:rsidRDefault="00000000">
      <w:pPr>
        <w:widowControl w:val="0"/>
        <w:spacing w:before="352"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Standard Fields:</w:t>
      </w:r>
      <w:r>
        <w:rPr>
          <w:rFonts w:ascii="Times New Roman" w:eastAsia="Times New Roman" w:hAnsi="Times New Roman" w:cs="Times New Roman"/>
          <w:b/>
          <w:sz w:val="24"/>
          <w:szCs w:val="24"/>
        </w:rPr>
        <w:t xml:space="preserve"> </w:t>
      </w:r>
    </w:p>
    <w:p w14:paraId="0350C28D" w14:textId="77777777" w:rsidR="008C68F0" w:rsidRDefault="00000000">
      <w:pPr>
        <w:widowControl w:val="0"/>
        <w:spacing w:before="46" w:line="264" w:lineRule="auto"/>
        <w:ind w:right="19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As the name suggests, the Standard Fields are the predefined fields in Salesforce that perform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standard task. The main point is that you can’t simply delete a Standard Field until it is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non-required standard field. Otherwise, users have the option to delete them at any point from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application freely. Moreover, we have some fields that you will find common in every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Salesforce application. They are,</w:t>
      </w:r>
      <w:r>
        <w:rPr>
          <w:rFonts w:ascii="Times New Roman" w:eastAsia="Times New Roman" w:hAnsi="Times New Roman" w:cs="Times New Roman"/>
          <w:sz w:val="24"/>
          <w:szCs w:val="24"/>
        </w:rPr>
        <w:t xml:space="preserve"> </w:t>
      </w:r>
    </w:p>
    <w:p w14:paraId="4C443C1E" w14:textId="77777777" w:rsidR="008C68F0" w:rsidRDefault="00000000">
      <w:pPr>
        <w:widowControl w:val="0"/>
        <w:spacing w:before="13"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Created By</w:t>
      </w:r>
      <w:r>
        <w:rPr>
          <w:rFonts w:ascii="Times New Roman" w:eastAsia="Times New Roman" w:hAnsi="Times New Roman" w:cs="Times New Roman"/>
          <w:sz w:val="24"/>
          <w:szCs w:val="24"/>
        </w:rPr>
        <w:t xml:space="preserve"> </w:t>
      </w:r>
    </w:p>
    <w:p w14:paraId="70C31AC6" w14:textId="77777777" w:rsidR="008C68F0" w:rsidRDefault="00000000">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Owner</w:t>
      </w:r>
      <w:r>
        <w:rPr>
          <w:rFonts w:ascii="Times New Roman" w:eastAsia="Times New Roman" w:hAnsi="Times New Roman" w:cs="Times New Roman"/>
          <w:sz w:val="24"/>
          <w:szCs w:val="24"/>
        </w:rPr>
        <w:t xml:space="preserve"> </w:t>
      </w:r>
    </w:p>
    <w:p w14:paraId="07E7008A" w14:textId="77777777" w:rsidR="008C68F0" w:rsidRDefault="00000000">
      <w:pPr>
        <w:widowControl w:val="0"/>
        <w:spacing w:before="38" w:line="240" w:lineRule="auto"/>
        <w:rPr>
          <w:rFonts w:ascii="Times New Roman" w:eastAsia="Times New Roman" w:hAnsi="Times New Roman" w:cs="Times New Roman"/>
          <w:sz w:val="24"/>
          <w:szCs w:val="24"/>
          <w:highlight w:val="white"/>
        </w:rPr>
      </w:pPr>
      <w:r>
        <w:rPr>
          <w:sz w:val="24"/>
          <w:szCs w:val="24"/>
          <w:highlight w:val="white"/>
        </w:rPr>
        <w:t xml:space="preserve">● </w:t>
      </w:r>
      <w:r>
        <w:rPr>
          <w:rFonts w:ascii="Times New Roman" w:eastAsia="Times New Roman" w:hAnsi="Times New Roman" w:cs="Times New Roman"/>
          <w:sz w:val="24"/>
          <w:szCs w:val="24"/>
          <w:highlight w:val="white"/>
        </w:rPr>
        <w:t>Last Modified</w:t>
      </w:r>
    </w:p>
    <w:p w14:paraId="440C631B" w14:textId="77777777" w:rsidR="008C68F0" w:rsidRDefault="00000000">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 xml:space="preserve">Field Made During </w:t>
      </w:r>
      <w:proofErr w:type="gramStart"/>
      <w:r>
        <w:rPr>
          <w:rFonts w:ascii="Times New Roman" w:eastAsia="Times New Roman" w:hAnsi="Times New Roman" w:cs="Times New Roman"/>
          <w:sz w:val="24"/>
          <w:szCs w:val="24"/>
          <w:highlight w:val="white"/>
        </w:rPr>
        <w:t>object</w:t>
      </w:r>
      <w:proofErr w:type="gramEnd"/>
      <w:r>
        <w:rPr>
          <w:rFonts w:ascii="Times New Roman" w:eastAsia="Times New Roman" w:hAnsi="Times New Roman" w:cs="Times New Roman"/>
          <w:sz w:val="24"/>
          <w:szCs w:val="24"/>
          <w:highlight w:val="white"/>
        </w:rPr>
        <w:t xml:space="preserve"> Creation</w:t>
      </w:r>
      <w:r>
        <w:rPr>
          <w:rFonts w:ascii="Times New Roman" w:eastAsia="Times New Roman" w:hAnsi="Times New Roman" w:cs="Times New Roman"/>
          <w:sz w:val="24"/>
          <w:szCs w:val="24"/>
        </w:rPr>
        <w:t xml:space="preserve"> </w:t>
      </w:r>
    </w:p>
    <w:p w14:paraId="2A42ECC2" w14:textId="77777777" w:rsidR="008C68F0" w:rsidRDefault="008C68F0">
      <w:pPr>
        <w:widowControl w:val="0"/>
        <w:spacing w:before="38" w:line="240" w:lineRule="auto"/>
        <w:rPr>
          <w:rFonts w:ascii="Times New Roman" w:eastAsia="Times New Roman" w:hAnsi="Times New Roman" w:cs="Times New Roman"/>
          <w:sz w:val="24"/>
          <w:szCs w:val="24"/>
        </w:rPr>
      </w:pPr>
    </w:p>
    <w:p w14:paraId="6481A22B" w14:textId="77777777" w:rsidR="008C68F0" w:rsidRDefault="00000000">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Custom Fields</w:t>
      </w:r>
      <w:r>
        <w:rPr>
          <w:rFonts w:ascii="Times New Roman" w:eastAsia="Times New Roman" w:hAnsi="Times New Roman" w:cs="Times New Roman"/>
          <w:b/>
          <w:sz w:val="26"/>
          <w:szCs w:val="26"/>
          <w:highlight w:val="white"/>
        </w:rPr>
        <w:t>:</w:t>
      </w:r>
      <w:r>
        <w:rPr>
          <w:rFonts w:ascii="Times New Roman" w:eastAsia="Times New Roman" w:hAnsi="Times New Roman" w:cs="Times New Roman"/>
          <w:b/>
          <w:sz w:val="24"/>
          <w:szCs w:val="24"/>
        </w:rPr>
        <w:t xml:space="preserve"> </w:t>
      </w:r>
    </w:p>
    <w:p w14:paraId="5C3747B3"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On the other side of the coin, Custom Fields are highly flexible, and users can change them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according to requirements. Moreover, each organizer or company can use them if necessary. It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means you need not always include them in the records, unlike Standard fields. Hence, the final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decision depends on the user, and he can add/remove Custom Fields of any given form.</w:t>
      </w:r>
    </w:p>
    <w:p w14:paraId="4FC69670" w14:textId="77777777" w:rsidR="008C68F0" w:rsidRDefault="008C68F0"/>
    <w:p w14:paraId="10861C8F" w14:textId="77777777" w:rsidR="008C68F0" w:rsidRDefault="008C68F0">
      <w:pPr>
        <w:rPr>
          <w:b/>
        </w:rPr>
      </w:pPr>
    </w:p>
    <w:p w14:paraId="04025393"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2" w:name="_heading=h.2xcytpi" w:colFirst="0" w:colLast="0"/>
      <w:bookmarkEnd w:id="22"/>
      <w:r>
        <w:rPr>
          <w:rFonts w:ascii="Times New Roman" w:eastAsia="Times New Roman" w:hAnsi="Times New Roman" w:cs="Times New Roman"/>
          <w:b/>
          <w:sz w:val="28"/>
          <w:szCs w:val="28"/>
        </w:rPr>
        <w:t xml:space="preserve">Activity 1: Creating the number field in rice details object </w:t>
      </w:r>
    </w:p>
    <w:p w14:paraId="684CD5AA"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Creating the number field in rice details object </w:t>
      </w:r>
    </w:p>
    <w:p w14:paraId="66ADBB7D"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31FE975B"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C7BD2B" wp14:editId="38B1059F">
            <wp:extent cx="5731200" cy="1104900"/>
            <wp:effectExtent l="0" t="0" r="0" b="0"/>
            <wp:docPr id="1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731200" cy="1104900"/>
                    </a:xfrm>
                    <a:prstGeom prst="rect">
                      <a:avLst/>
                    </a:prstGeom>
                    <a:ln/>
                  </pic:spPr>
                </pic:pic>
              </a:graphicData>
            </a:graphic>
          </wp:inline>
        </w:drawing>
      </w:r>
    </w:p>
    <w:p w14:paraId="0F015BF2"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42311D3E"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3166EC" wp14:editId="5446547C">
            <wp:extent cx="5731200" cy="2336800"/>
            <wp:effectExtent l="0" t="0" r="0" b="0"/>
            <wp:docPr id="1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2336800"/>
                    </a:xfrm>
                    <a:prstGeom prst="rect">
                      <a:avLst/>
                    </a:prstGeom>
                    <a:ln/>
                  </pic:spPr>
                </pic:pic>
              </a:graphicData>
            </a:graphic>
          </wp:inline>
        </w:drawing>
      </w:r>
    </w:p>
    <w:p w14:paraId="713BB48E" w14:textId="77777777"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1A8A8E0B" w14:textId="77777777" w:rsidR="008C68F0" w:rsidRDefault="00000000">
      <w:pPr>
        <w:widowControl w:val="0"/>
        <w:numPr>
          <w:ilvl w:val="0"/>
          <w:numId w:val="34"/>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distributed ” and length as “ 5 ”.</w:t>
      </w:r>
    </w:p>
    <w:p w14:paraId="5078098C"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23F07D" wp14:editId="62CDC446">
            <wp:extent cx="5731200" cy="2298700"/>
            <wp:effectExtent l="0" t="0" r="0" b="0"/>
            <wp:docPr id="1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2298700"/>
                    </a:xfrm>
                    <a:prstGeom prst="rect">
                      <a:avLst/>
                    </a:prstGeom>
                    <a:ln/>
                  </pic:spPr>
                </pic:pic>
              </a:graphicData>
            </a:graphic>
          </wp:inline>
        </w:drawing>
      </w:r>
    </w:p>
    <w:p w14:paraId="281319A0" w14:textId="77777777"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Cardo" w:eastAsia="Cardo" w:hAnsi="Cardo" w:cs="Cardo"/>
          <w:sz w:val="24"/>
          <w:szCs w:val="24"/>
        </w:rPr>
        <w:t>Field Name will be auto populated, and click on Next→ Next → Save.</w:t>
      </w:r>
    </w:p>
    <w:p w14:paraId="7FCAD9D3" w14:textId="77777777" w:rsidR="008C68F0" w:rsidRDefault="008C68F0">
      <w:pPr>
        <w:ind w:left="720"/>
        <w:rPr>
          <w:b/>
        </w:rPr>
      </w:pPr>
    </w:p>
    <w:p w14:paraId="24137787" w14:textId="77777777" w:rsidR="008C68F0" w:rsidRDefault="00000000">
      <w:pPr>
        <w:pStyle w:val="Heading2"/>
        <w:rPr>
          <w:rFonts w:ascii="Times New Roman" w:eastAsia="Times New Roman" w:hAnsi="Times New Roman" w:cs="Times New Roman"/>
          <w:b/>
          <w:sz w:val="28"/>
          <w:szCs w:val="28"/>
        </w:rPr>
      </w:pPr>
      <w:bookmarkStart w:id="23" w:name="_heading=h.1ci93xb" w:colFirst="0" w:colLast="0"/>
      <w:bookmarkEnd w:id="23"/>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2 :</w:t>
      </w:r>
      <w:proofErr w:type="gramEnd"/>
      <w:r>
        <w:rPr>
          <w:rFonts w:ascii="Times New Roman" w:eastAsia="Times New Roman" w:hAnsi="Times New Roman" w:cs="Times New Roman"/>
          <w:b/>
          <w:sz w:val="28"/>
          <w:szCs w:val="28"/>
        </w:rPr>
        <w:t xml:space="preserve"> Creating Junction Object :</w:t>
      </w:r>
    </w:p>
    <w:p w14:paraId="19DD43E5"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Junction  object</w:t>
      </w:r>
      <w:proofErr w:type="gramEnd"/>
      <w:r>
        <w:rPr>
          <w:rFonts w:ascii="Times New Roman" w:eastAsia="Times New Roman" w:hAnsi="Times New Roman" w:cs="Times New Roman"/>
          <w:sz w:val="24"/>
          <w:szCs w:val="24"/>
        </w:rPr>
        <w:t xml:space="preserve"> is a custom object that serves as a bridge between two related objects in a  many-to-many relationship. It allows you to create a relationship between records of two different objects by creating a many-to-many relationship model.</w:t>
      </w:r>
    </w:p>
    <w:p w14:paraId="58827777" w14:textId="77777777" w:rsidR="008C68F0" w:rsidRDefault="008C68F0">
      <w:pPr>
        <w:rPr>
          <w:rFonts w:ascii="Times New Roman" w:eastAsia="Times New Roman" w:hAnsi="Times New Roman" w:cs="Times New Roman"/>
          <w:sz w:val="24"/>
          <w:szCs w:val="24"/>
        </w:rPr>
      </w:pPr>
    </w:p>
    <w:p w14:paraId="202DF0D1"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junction object as rice details with </w:t>
      </w:r>
      <w:r>
        <w:rPr>
          <w:rFonts w:ascii="Times New Roman" w:eastAsia="Times New Roman" w:hAnsi="Times New Roman" w:cs="Times New Roman"/>
          <w:b/>
          <w:sz w:val="26"/>
          <w:szCs w:val="26"/>
        </w:rPr>
        <w:t>supplier</w:t>
      </w:r>
      <w:r>
        <w:rPr>
          <w:rFonts w:ascii="Times New Roman" w:eastAsia="Times New Roman" w:hAnsi="Times New Roman" w:cs="Times New Roman"/>
          <w:b/>
          <w:sz w:val="24"/>
          <w:szCs w:val="24"/>
        </w:rPr>
        <w:t xml:space="preserve"> &amp; rice mill </w:t>
      </w:r>
    </w:p>
    <w:p w14:paraId="1D7C3A9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junction object </w:t>
      </w:r>
    </w:p>
    <w:p w14:paraId="41DFD92B" w14:textId="77777777" w:rsidR="008C68F0" w:rsidRDefault="00000000">
      <w:pPr>
        <w:numPr>
          <w:ilvl w:val="0"/>
          <w:numId w:val="23"/>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439B1033"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EF9B9B" wp14:editId="25314B8C">
            <wp:extent cx="5731200" cy="1104900"/>
            <wp:effectExtent l="0" t="0" r="0" b="0"/>
            <wp:docPr id="1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731200" cy="1104900"/>
                    </a:xfrm>
                    <a:prstGeom prst="rect">
                      <a:avLst/>
                    </a:prstGeom>
                    <a:ln/>
                  </pic:spPr>
                </pic:pic>
              </a:graphicData>
            </a:graphic>
          </wp:inline>
        </w:drawing>
      </w:r>
    </w:p>
    <w:p w14:paraId="2EC95C9B" w14:textId="77777777" w:rsidR="008C68F0" w:rsidRDefault="00000000">
      <w:pPr>
        <w:numPr>
          <w:ilvl w:val="0"/>
          <w:numId w:val="23"/>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7DF2653F"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2C0336" wp14:editId="06842828">
            <wp:extent cx="5731200" cy="2336800"/>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2336800"/>
                    </a:xfrm>
                    <a:prstGeom prst="rect">
                      <a:avLst/>
                    </a:prstGeom>
                    <a:ln/>
                  </pic:spPr>
                </pic:pic>
              </a:graphicData>
            </a:graphic>
          </wp:inline>
        </w:drawing>
      </w:r>
    </w:p>
    <w:p w14:paraId="572311E7" w14:textId="77777777" w:rsidR="008C68F0" w:rsidRDefault="008C68F0">
      <w:pPr>
        <w:widowControl w:val="0"/>
        <w:spacing w:before="38" w:line="240" w:lineRule="auto"/>
        <w:ind w:firstLine="425"/>
        <w:rPr>
          <w:rFonts w:ascii="Times New Roman" w:eastAsia="Times New Roman" w:hAnsi="Times New Roman" w:cs="Times New Roman"/>
          <w:sz w:val="24"/>
          <w:szCs w:val="24"/>
        </w:rPr>
      </w:pPr>
    </w:p>
    <w:p w14:paraId="7772BA09" w14:textId="77777777" w:rsidR="008C68F0" w:rsidRDefault="00000000">
      <w:pPr>
        <w:numPr>
          <w:ilvl w:val="0"/>
          <w:numId w:val="2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“Master-Detail relationship” as data type and click Next.</w:t>
      </w:r>
    </w:p>
    <w:p w14:paraId="0757D36C"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052BA0" wp14:editId="3C67493B">
            <wp:extent cx="5731200" cy="2133600"/>
            <wp:effectExtent l="0" t="0" r="0" b="0"/>
            <wp:docPr id="1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5731200" cy="2133600"/>
                    </a:xfrm>
                    <a:prstGeom prst="rect">
                      <a:avLst/>
                    </a:prstGeom>
                    <a:ln/>
                  </pic:spPr>
                </pic:pic>
              </a:graphicData>
            </a:graphic>
          </wp:inline>
        </w:drawing>
      </w:r>
    </w:p>
    <w:p w14:paraId="4F569C4B" w14:textId="77777777" w:rsidR="008C68F0" w:rsidRDefault="00000000">
      <w:pPr>
        <w:numPr>
          <w:ilvl w:val="0"/>
          <w:numId w:val="2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supplier</w:t>
      </w:r>
      <w:proofErr w:type="gramEnd"/>
      <w:r>
        <w:rPr>
          <w:rFonts w:ascii="Times New Roman" w:eastAsia="Times New Roman" w:hAnsi="Times New Roman" w:cs="Times New Roman"/>
          <w:sz w:val="24"/>
          <w:szCs w:val="24"/>
        </w:rPr>
        <w:t xml:space="preserve"> ” and click next.</w:t>
      </w:r>
    </w:p>
    <w:p w14:paraId="48B6BCB7"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71276F" wp14:editId="4D02C6B5">
            <wp:extent cx="5731200" cy="1511300"/>
            <wp:effectExtent l="0" t="0" r="0" b="0"/>
            <wp:docPr id="13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731200" cy="1511300"/>
                    </a:xfrm>
                    <a:prstGeom prst="rect">
                      <a:avLst/>
                    </a:prstGeom>
                    <a:ln/>
                  </pic:spPr>
                </pic:pic>
              </a:graphicData>
            </a:graphic>
          </wp:inline>
        </w:drawing>
      </w:r>
    </w:p>
    <w:p w14:paraId="25729FA9" w14:textId="77777777" w:rsidR="008C68F0" w:rsidRDefault="00000000">
      <w:pPr>
        <w:widowControl w:val="0"/>
        <w:numPr>
          <w:ilvl w:val="0"/>
          <w:numId w:val="23"/>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“supplier Name” and click Next.</w:t>
      </w:r>
    </w:p>
    <w:p w14:paraId="3963CE71"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lastRenderedPageBreak/>
        <w:t>Next → Next → Save &amp; New.</w:t>
      </w:r>
    </w:p>
    <w:p w14:paraId="44F399CB" w14:textId="77777777" w:rsidR="008C68F0" w:rsidRDefault="008C68F0">
      <w:pPr>
        <w:widowControl w:val="0"/>
        <w:spacing w:before="38" w:line="240" w:lineRule="auto"/>
        <w:rPr>
          <w:rFonts w:ascii="Times New Roman" w:eastAsia="Times New Roman" w:hAnsi="Times New Roman" w:cs="Times New Roman"/>
          <w:sz w:val="24"/>
          <w:szCs w:val="24"/>
        </w:rPr>
      </w:pPr>
    </w:p>
    <w:p w14:paraId="505FEB4B" w14:textId="77777777" w:rsidR="008C68F0" w:rsidRDefault="00000000">
      <w:pPr>
        <w:widowControl w:val="0"/>
        <w:numPr>
          <w:ilvl w:val="0"/>
          <w:numId w:val="23"/>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steps </w:t>
      </w:r>
      <w:proofErr w:type="gramStart"/>
      <w:r>
        <w:rPr>
          <w:rFonts w:ascii="Times New Roman" w:eastAsia="Times New Roman" w:hAnsi="Times New Roman" w:cs="Times New Roman"/>
          <w:sz w:val="24"/>
          <w:szCs w:val="24"/>
        </w:rPr>
        <w:t>from  1</w:t>
      </w:r>
      <w:proofErr w:type="gramEnd"/>
      <w:r>
        <w:rPr>
          <w:rFonts w:ascii="Times New Roman" w:eastAsia="Times New Roman" w:hAnsi="Times New Roman" w:cs="Times New Roman"/>
          <w:sz w:val="24"/>
          <w:szCs w:val="24"/>
        </w:rPr>
        <w:t xml:space="preserve"> to 3.</w:t>
      </w:r>
    </w:p>
    <w:p w14:paraId="0AD28154"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mill ” and click Next.</w:t>
      </w:r>
    </w:p>
    <w:p w14:paraId="48B82844"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1(one)” and click Next.</w:t>
      </w:r>
    </w:p>
    <w:p w14:paraId="5BED8DBF"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4363B872"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4" w:name="_heading=h.3whwml4" w:colFirst="0" w:colLast="0"/>
      <w:bookmarkEnd w:id="24"/>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3 :</w:t>
      </w:r>
      <w:proofErr w:type="gramEnd"/>
      <w:r>
        <w:rPr>
          <w:rFonts w:ascii="Times New Roman" w:eastAsia="Times New Roman" w:hAnsi="Times New Roman" w:cs="Times New Roman"/>
          <w:b/>
          <w:sz w:val="28"/>
          <w:szCs w:val="28"/>
        </w:rPr>
        <w:t xml:space="preserve"> Creating a Master-Detail Relationship</w:t>
      </w:r>
    </w:p>
    <w:p w14:paraId="63A7C202" w14:textId="77777777" w:rsidR="008C68F0" w:rsidRDefault="008C68F0"/>
    <w:p w14:paraId="35CAA357"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master-detail relationship is a type of relationship between two objects where the master object controls certain behaviors and settings of the detail object. Here are a few use cases that demonstrate the use of master-detail relationships</w:t>
      </w:r>
    </w:p>
    <w:p w14:paraId="39E90790" w14:textId="77777777" w:rsidR="008C68F0" w:rsidRDefault="008C68F0">
      <w:pPr>
        <w:rPr>
          <w:rFonts w:ascii="Times New Roman" w:eastAsia="Times New Roman" w:hAnsi="Times New Roman" w:cs="Times New Roman"/>
          <w:sz w:val="24"/>
          <w:szCs w:val="24"/>
        </w:rPr>
      </w:pPr>
    </w:p>
    <w:p w14:paraId="3BD3F9AD" w14:textId="77777777" w:rsidR="008C68F0" w:rsidRDefault="00000000">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Master-Detail Relationship between consume</w:t>
      </w:r>
      <w:r>
        <w:rPr>
          <w:rFonts w:ascii="Times New Roman" w:eastAsia="Times New Roman" w:hAnsi="Times New Roman" w:cs="Times New Roman"/>
          <w:sz w:val="24"/>
          <w:szCs w:val="24"/>
        </w:rPr>
        <w:t>r</w:t>
      </w:r>
      <w:r>
        <w:rPr>
          <w:rFonts w:ascii="Times New Roman" w:eastAsia="Times New Roman" w:hAnsi="Times New Roman" w:cs="Times New Roman"/>
          <w:b/>
          <w:sz w:val="24"/>
          <w:szCs w:val="24"/>
        </w:rPr>
        <w:t xml:space="preserve"> &amp; rice mill Object</w:t>
      </w:r>
    </w:p>
    <w:p w14:paraId="4E1E3DEF"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Master-Detail relationship </w:t>
      </w:r>
    </w:p>
    <w:p w14:paraId="793ADCBA" w14:textId="77777777" w:rsidR="008C68F0" w:rsidRDefault="00000000">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for  consumer</w:t>
      </w:r>
      <w:proofErr w:type="gramEnd"/>
      <w:r>
        <w:rPr>
          <w:rFonts w:ascii="Cardo" w:eastAsia="Cardo" w:hAnsi="Cardo" w:cs="Cardo"/>
          <w:sz w:val="24"/>
          <w:szCs w:val="24"/>
        </w:rPr>
        <w:t xml:space="preserve"> object.</w:t>
      </w:r>
    </w:p>
    <w:p w14:paraId="6232C2C8" w14:textId="77777777" w:rsidR="008C68F0" w:rsidRDefault="00000000">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50674C32" w14:textId="77777777" w:rsidR="008C68F0" w:rsidRDefault="00000000">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“Master-Detail relationship” as data type and click Next.</w:t>
      </w:r>
    </w:p>
    <w:p w14:paraId="25E2F654" w14:textId="77777777" w:rsidR="008C68F0" w:rsidRDefault="00000000">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mill”.</w:t>
      </w:r>
    </w:p>
    <w:p w14:paraId="0F10B808" w14:textId="77777777" w:rsidR="008C68F0" w:rsidRDefault="00000000">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name” and click Next.</w:t>
      </w:r>
    </w:p>
    <w:p w14:paraId="0F70B146" w14:textId="77777777" w:rsidR="008C68F0" w:rsidRDefault="00000000">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714D7DE7"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5" w:name="_heading=h.2bn6wsx" w:colFirst="0" w:colLast="0"/>
      <w:bookmarkEnd w:id="25"/>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4 :</w:t>
      </w:r>
      <w:proofErr w:type="gramEnd"/>
      <w:r>
        <w:rPr>
          <w:rFonts w:ascii="Times New Roman" w:eastAsia="Times New Roman" w:hAnsi="Times New Roman" w:cs="Times New Roman"/>
          <w:b/>
          <w:sz w:val="28"/>
          <w:szCs w:val="28"/>
        </w:rPr>
        <w:t xml:space="preserve"> Creating the Roll-up Summary </w:t>
      </w:r>
    </w:p>
    <w:p w14:paraId="44E3FEF4" w14:textId="77777777" w:rsidR="008C68F0" w:rsidRDefault="008C68F0"/>
    <w:p w14:paraId="79B8B02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rollup summary field is a field that summarizes data from a child object to a parent object that shares a master-detail relationship. Rollup summary fields can use the COUNT, SUM, MIN, and MAX functions. For example, you could use a rollup summary field to display the total value (amount of rice </w:t>
      </w:r>
      <w:proofErr w:type="gramStart"/>
      <w:r>
        <w:rPr>
          <w:rFonts w:ascii="Times New Roman" w:eastAsia="Times New Roman" w:hAnsi="Times New Roman" w:cs="Times New Roman"/>
          <w:sz w:val="24"/>
          <w:szCs w:val="24"/>
        </w:rPr>
        <w:t>supplied )</w:t>
      </w:r>
      <w:proofErr w:type="gramEnd"/>
      <w:r>
        <w:rPr>
          <w:rFonts w:ascii="Times New Roman" w:eastAsia="Times New Roman" w:hAnsi="Times New Roman" w:cs="Times New Roman"/>
          <w:sz w:val="24"/>
          <w:szCs w:val="24"/>
        </w:rPr>
        <w:t xml:space="preserve"> from rice  details on a related supplier.</w:t>
      </w:r>
    </w:p>
    <w:p w14:paraId="3D4BB0E0" w14:textId="77777777" w:rsidR="008C68F0" w:rsidRDefault="00000000">
      <w:pPr>
        <w:pStyle w:val="Heading2"/>
        <w:widowControl w:val="0"/>
        <w:spacing w:before="38" w:line="240" w:lineRule="auto"/>
        <w:rPr>
          <w:rFonts w:ascii="Times New Roman" w:eastAsia="Times New Roman" w:hAnsi="Times New Roman" w:cs="Times New Roman"/>
          <w:b/>
          <w:sz w:val="24"/>
          <w:szCs w:val="24"/>
        </w:rPr>
      </w:pPr>
      <w:bookmarkStart w:id="26" w:name="_heading=h.qsh70q" w:colFirst="0" w:colLast="0"/>
      <w:bookmarkEnd w:id="26"/>
      <w:r>
        <w:rPr>
          <w:rFonts w:ascii="Times New Roman" w:eastAsia="Times New Roman" w:hAnsi="Times New Roman" w:cs="Times New Roman"/>
          <w:b/>
          <w:sz w:val="24"/>
          <w:szCs w:val="24"/>
        </w:rPr>
        <w:t>Creating the Roll-up summary field on supplier &amp; rice mill Objects.</w:t>
      </w:r>
    </w:p>
    <w:p w14:paraId="1BCD450A" w14:textId="77777777" w:rsidR="008C68F0" w:rsidRDefault="00000000">
      <w:pPr>
        <w:numPr>
          <w:ilvl w:val="0"/>
          <w:numId w:val="41"/>
        </w:numPr>
      </w:pPr>
      <w:sdt>
        <w:sdtPr>
          <w:tag w:val="goog_rdk_0"/>
          <w:id w:val="2051879967"/>
        </w:sdtPr>
        <w:sdtContent>
          <w:r>
            <w:rPr>
              <w:rFonts w:ascii="Arial Unicode MS" w:eastAsia="Arial Unicode MS" w:hAnsi="Arial Unicode MS" w:cs="Arial Unicode MS"/>
            </w:rPr>
            <w:t>Go to setup → click on Object Manager → type object name(</w:t>
          </w:r>
        </w:sdtContent>
      </w:sdt>
      <w:r>
        <w:rPr>
          <w:rFonts w:ascii="Times New Roman" w:eastAsia="Times New Roman" w:hAnsi="Times New Roman" w:cs="Times New Roman"/>
          <w:sz w:val="24"/>
          <w:szCs w:val="24"/>
        </w:rPr>
        <w:t>supplier</w:t>
      </w:r>
      <w:sdt>
        <w:sdtPr>
          <w:tag w:val="goog_rdk_1"/>
          <w:id w:val="-668020847"/>
        </w:sdtPr>
        <w:sdtContent>
          <w:r>
            <w:rPr>
              <w:rFonts w:ascii="Arial Unicode MS" w:eastAsia="Arial Unicode MS" w:hAnsi="Arial Unicode MS" w:cs="Arial Unicode MS"/>
            </w:rPr>
            <w:t xml:space="preserve">) in search bar → click on the object. </w:t>
          </w:r>
        </w:sdtContent>
      </w:sdt>
    </w:p>
    <w:p w14:paraId="2CDE44EF"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8DF17B" wp14:editId="2675F2D2">
            <wp:extent cx="5731200" cy="1104900"/>
            <wp:effectExtent l="0" t="0" r="0" b="0"/>
            <wp:docPr id="1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731200" cy="1104900"/>
                    </a:xfrm>
                    <a:prstGeom prst="rect">
                      <a:avLst/>
                    </a:prstGeom>
                    <a:ln/>
                  </pic:spPr>
                </pic:pic>
              </a:graphicData>
            </a:graphic>
          </wp:inline>
        </w:drawing>
      </w:r>
    </w:p>
    <w:p w14:paraId="6607566B" w14:textId="77777777" w:rsidR="008C68F0" w:rsidRDefault="008C68F0">
      <w:pPr>
        <w:widowControl w:val="0"/>
        <w:spacing w:before="38" w:line="240" w:lineRule="auto"/>
        <w:ind w:firstLine="720"/>
        <w:rPr>
          <w:rFonts w:ascii="Times New Roman" w:eastAsia="Times New Roman" w:hAnsi="Times New Roman" w:cs="Times New Roman"/>
          <w:sz w:val="24"/>
          <w:szCs w:val="24"/>
        </w:rPr>
      </w:pPr>
    </w:p>
    <w:p w14:paraId="428B3FA8"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Now click on “Fields &amp; Relationships” → New</w:t>
      </w:r>
    </w:p>
    <w:p w14:paraId="7315E260"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F134F0" wp14:editId="61889C13">
            <wp:extent cx="5734050" cy="2010538"/>
            <wp:effectExtent l="0" t="0" r="0" b="0"/>
            <wp:docPr id="1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734050" cy="2010538"/>
                    </a:xfrm>
                    <a:prstGeom prst="rect">
                      <a:avLst/>
                    </a:prstGeom>
                    <a:ln/>
                  </pic:spPr>
                </pic:pic>
              </a:graphicData>
            </a:graphic>
          </wp:inline>
        </w:drawing>
      </w:r>
    </w:p>
    <w:p w14:paraId="299A6E9E" w14:textId="77777777" w:rsidR="008C68F0" w:rsidRDefault="00000000">
      <w:pPr>
        <w:numPr>
          <w:ilvl w:val="0"/>
          <w:numId w:val="4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data type as “Rollup </w:t>
      </w:r>
      <w:proofErr w:type="gramStart"/>
      <w:r>
        <w:rPr>
          <w:rFonts w:ascii="Times New Roman" w:eastAsia="Times New Roman" w:hAnsi="Times New Roman" w:cs="Times New Roman"/>
          <w:sz w:val="24"/>
          <w:szCs w:val="24"/>
        </w:rPr>
        <w:t>summary ”,and</w:t>
      </w:r>
      <w:proofErr w:type="gramEnd"/>
      <w:r>
        <w:rPr>
          <w:rFonts w:ascii="Times New Roman" w:eastAsia="Times New Roman" w:hAnsi="Times New Roman" w:cs="Times New Roman"/>
          <w:sz w:val="24"/>
          <w:szCs w:val="24"/>
        </w:rPr>
        <w:t xml:space="preserve"> click Next.</w:t>
      </w:r>
    </w:p>
    <w:p w14:paraId="2492730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D86A48" wp14:editId="19721CC8">
            <wp:extent cx="5731200" cy="1676400"/>
            <wp:effectExtent l="0" t="0" r="0" b="0"/>
            <wp:docPr id="1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731200" cy="1676400"/>
                    </a:xfrm>
                    <a:prstGeom prst="rect">
                      <a:avLst/>
                    </a:prstGeom>
                    <a:ln/>
                  </pic:spPr>
                </pic:pic>
              </a:graphicData>
            </a:graphic>
          </wp:inline>
        </w:drawing>
      </w:r>
    </w:p>
    <w:p w14:paraId="2154706C" w14:textId="77777777" w:rsidR="008C68F0" w:rsidRDefault="00000000">
      <w:pPr>
        <w:numPr>
          <w:ilvl w:val="0"/>
          <w:numId w:val="4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proofErr w:type="gramStart"/>
      <w:r>
        <w:rPr>
          <w:rFonts w:ascii="Times New Roman" w:eastAsia="Times New Roman" w:hAnsi="Times New Roman" w:cs="Times New Roman"/>
          <w:sz w:val="24"/>
          <w:szCs w:val="24"/>
        </w:rPr>
        <w:t>“ sum</w:t>
      </w:r>
      <w:proofErr w:type="gramEnd"/>
      <w:r>
        <w:rPr>
          <w:rFonts w:ascii="Times New Roman" w:eastAsia="Times New Roman" w:hAnsi="Times New Roman" w:cs="Times New Roman"/>
          <w:sz w:val="24"/>
          <w:szCs w:val="24"/>
        </w:rPr>
        <w:t xml:space="preserve"> of rice distributed ”,Field Name will be Auto generated, and click Next.</w:t>
      </w:r>
    </w:p>
    <w:p w14:paraId="3F69A9A3" w14:textId="77777777" w:rsidR="008C68F0" w:rsidRDefault="00000000">
      <w:pPr>
        <w:numPr>
          <w:ilvl w:val="0"/>
          <w:numId w:val="41"/>
        </w:numPr>
        <w:rPr>
          <w:rFonts w:ascii="Times New Roman" w:eastAsia="Times New Roman" w:hAnsi="Times New Roman" w:cs="Times New Roman"/>
          <w:sz w:val="24"/>
          <w:szCs w:val="24"/>
        </w:rPr>
      </w:pPr>
      <w:r>
        <w:rPr>
          <w:b/>
          <w:noProof/>
        </w:rPr>
        <w:drawing>
          <wp:inline distT="114300" distB="114300" distL="114300" distR="114300" wp14:anchorId="49C6E937" wp14:editId="6EEDC489">
            <wp:extent cx="5943600" cy="2159000"/>
            <wp:effectExtent l="0" t="0" r="0" b="0"/>
            <wp:docPr id="14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7"/>
                    <a:srcRect/>
                    <a:stretch>
                      <a:fillRect/>
                    </a:stretch>
                  </pic:blipFill>
                  <pic:spPr>
                    <a:xfrm>
                      <a:off x="0" y="0"/>
                      <a:ext cx="5943600" cy="2159000"/>
                    </a:xfrm>
                    <a:prstGeom prst="rect">
                      <a:avLst/>
                    </a:prstGeom>
                    <a:ln/>
                  </pic:spPr>
                </pic:pic>
              </a:graphicData>
            </a:graphic>
          </wp:inline>
        </w:drawing>
      </w:r>
    </w:p>
    <w:p w14:paraId="539DBA37"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w:t>
      </w:r>
    </w:p>
    <w:p w14:paraId="64FDAE50"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73152733"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distributed ”, and click Next → Next → Save.</w:t>
      </w:r>
    </w:p>
    <w:p w14:paraId="0D8DBE3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99A8A4" wp14:editId="4BE77292">
            <wp:extent cx="5943600" cy="2222500"/>
            <wp:effectExtent l="0" t="0" r="0" b="0"/>
            <wp:docPr id="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2222500"/>
                    </a:xfrm>
                    <a:prstGeom prst="rect">
                      <a:avLst/>
                    </a:prstGeom>
                    <a:ln/>
                  </pic:spPr>
                </pic:pic>
              </a:graphicData>
            </a:graphic>
          </wp:inline>
        </w:drawing>
      </w:r>
    </w:p>
    <w:p w14:paraId="11C668F2"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03B4CB28"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distributed to shops ”,Field Name will be Auto generated, and click Next.</w:t>
      </w:r>
    </w:p>
    <w:p w14:paraId="49E27CB2"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w:t>
      </w:r>
    </w:p>
    <w:p w14:paraId="10D6973A"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13744864"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distributed ”, and click Next → Next → Save.</w:t>
      </w:r>
    </w:p>
    <w:p w14:paraId="6F09E045" w14:textId="77777777" w:rsidR="008C68F0" w:rsidRDefault="00000000">
      <w:pPr>
        <w:numPr>
          <w:ilvl w:val="0"/>
          <w:numId w:val="41"/>
        </w:num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the field as  “ rice taken by shops in kgs”  using number datatype in consumer object</w:t>
      </w:r>
    </w:p>
    <w:p w14:paraId="68ED9CE4"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7EA8D155"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taken ”,Field Name will be Auto generated, and click Next.</w:t>
      </w:r>
    </w:p>
    <w:p w14:paraId="2D73A969"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consumer</w:t>
      </w:r>
      <w:proofErr w:type="gramEnd"/>
      <w:r>
        <w:rPr>
          <w:rFonts w:ascii="Times New Roman" w:eastAsia="Times New Roman" w:hAnsi="Times New Roman" w:cs="Times New Roman"/>
          <w:sz w:val="24"/>
          <w:szCs w:val="24"/>
        </w:rPr>
        <w:t>”.</w:t>
      </w:r>
    </w:p>
    <w:p w14:paraId="4936DA9D"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586D9F16"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taken in shops ”, and click Next → Next → Save.</w:t>
      </w:r>
    </w:p>
    <w:p w14:paraId="007CF7F9" w14:textId="77777777" w:rsidR="008C68F0" w:rsidRDefault="008C68F0"/>
    <w:p w14:paraId="5541AAE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3472B07"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7" w:name="_heading=h.3as4poj" w:colFirst="0" w:colLast="0"/>
      <w:bookmarkEnd w:id="27"/>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5 :</w:t>
      </w:r>
      <w:proofErr w:type="gramEnd"/>
      <w:r>
        <w:rPr>
          <w:rFonts w:ascii="Times New Roman" w:eastAsia="Times New Roman" w:hAnsi="Times New Roman" w:cs="Times New Roman"/>
          <w:b/>
          <w:sz w:val="28"/>
          <w:szCs w:val="28"/>
        </w:rPr>
        <w:t xml:space="preserve"> Creating  Fields in Objects</w:t>
      </w:r>
    </w:p>
    <w:p w14:paraId="6C4A842E"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Creating the number field in rice details object </w:t>
      </w:r>
    </w:p>
    <w:p w14:paraId="01BDD459"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6A8802B7"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7EDD2303"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232076" wp14:editId="23A1050B">
            <wp:extent cx="5731200" cy="2336800"/>
            <wp:effectExtent l="0" t="0" r="0" b="0"/>
            <wp:docPr id="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2336800"/>
                    </a:xfrm>
                    <a:prstGeom prst="rect">
                      <a:avLst/>
                    </a:prstGeom>
                    <a:ln/>
                  </pic:spPr>
                </pic:pic>
              </a:graphicData>
            </a:graphic>
          </wp:inline>
        </w:drawing>
      </w:r>
    </w:p>
    <w:p w14:paraId="04951697" w14:textId="2A9A6BA1"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w:t>
      </w:r>
      <w:r w:rsidR="009D2007">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and click Next.</w:t>
      </w:r>
    </w:p>
    <w:p w14:paraId="669052EE" w14:textId="77777777" w:rsidR="008C68F0" w:rsidRDefault="00000000">
      <w:pPr>
        <w:widowControl w:val="0"/>
        <w:numPr>
          <w:ilvl w:val="0"/>
          <w:numId w:val="34"/>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supplier</w:t>
      </w:r>
      <w:proofErr w:type="gramEnd"/>
      <w:r>
        <w:rPr>
          <w:rFonts w:ascii="Times New Roman" w:eastAsia="Times New Roman" w:hAnsi="Times New Roman" w:cs="Times New Roman"/>
          <w:sz w:val="24"/>
          <w:szCs w:val="24"/>
        </w:rPr>
        <w:t xml:space="preserve">  name ” and length as “ 5 ”.</w:t>
      </w:r>
    </w:p>
    <w:p w14:paraId="49CA5784"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4B36FB" wp14:editId="27894009">
            <wp:extent cx="5731200" cy="2298700"/>
            <wp:effectExtent l="0" t="0" r="0" b="0"/>
            <wp:docPr id="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2298700"/>
                    </a:xfrm>
                    <a:prstGeom prst="rect">
                      <a:avLst/>
                    </a:prstGeom>
                    <a:ln/>
                  </pic:spPr>
                </pic:pic>
              </a:graphicData>
            </a:graphic>
          </wp:inline>
        </w:drawing>
      </w:r>
    </w:p>
    <w:p w14:paraId="728C41BC" w14:textId="77777777"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Cardo" w:eastAsia="Cardo" w:hAnsi="Cardo" w:cs="Cardo"/>
          <w:sz w:val="24"/>
          <w:szCs w:val="24"/>
        </w:rPr>
        <w:t>Field Name will be auto populated, and click on Next→ Next → Save.</w:t>
      </w:r>
    </w:p>
    <w:p w14:paraId="09C2C0E3" w14:textId="77777777" w:rsidR="008C68F0" w:rsidRDefault="008C68F0">
      <w:pPr>
        <w:widowControl w:val="0"/>
        <w:spacing w:before="38" w:line="240" w:lineRule="auto"/>
        <w:rPr>
          <w:rFonts w:ascii="Times New Roman" w:eastAsia="Times New Roman" w:hAnsi="Times New Roman" w:cs="Times New Roman"/>
          <w:sz w:val="24"/>
          <w:szCs w:val="24"/>
        </w:rPr>
      </w:pPr>
    </w:p>
    <w:p w14:paraId="0F6E740C" w14:textId="77777777" w:rsidR="008C68F0" w:rsidRDefault="00000000">
      <w:pPr>
        <w:pStyle w:val="Heading2"/>
        <w:widowControl w:val="0"/>
        <w:spacing w:before="38" w:line="240" w:lineRule="auto"/>
        <w:rPr>
          <w:rFonts w:ascii="Times New Roman" w:eastAsia="Times New Roman" w:hAnsi="Times New Roman" w:cs="Times New Roman"/>
          <w:sz w:val="24"/>
          <w:szCs w:val="24"/>
        </w:rPr>
      </w:pPr>
      <w:bookmarkStart w:id="28" w:name="_heading=h.1pxezwc" w:colFirst="0" w:colLast="0"/>
      <w:bookmarkEnd w:id="28"/>
      <w:r>
        <w:rPr>
          <w:rFonts w:ascii="Times New Roman" w:eastAsia="Times New Roman" w:hAnsi="Times New Roman" w:cs="Times New Roman"/>
          <w:b/>
          <w:sz w:val="28"/>
          <w:szCs w:val="28"/>
        </w:rPr>
        <w:t xml:space="preserve">Activity 6: </w:t>
      </w:r>
      <w:proofErr w:type="gramStart"/>
      <w:r>
        <w:rPr>
          <w:rFonts w:ascii="Times New Roman" w:eastAsia="Times New Roman" w:hAnsi="Times New Roman" w:cs="Times New Roman"/>
          <w:b/>
          <w:sz w:val="28"/>
          <w:szCs w:val="28"/>
        </w:rPr>
        <w:t>Creating  Fields</w:t>
      </w:r>
      <w:proofErr w:type="gramEnd"/>
      <w:r>
        <w:rPr>
          <w:rFonts w:ascii="Times New Roman" w:eastAsia="Times New Roman" w:hAnsi="Times New Roman" w:cs="Times New Roman"/>
          <w:b/>
          <w:sz w:val="28"/>
          <w:szCs w:val="28"/>
        </w:rPr>
        <w:t xml:space="preserve"> in rice mill Objects</w:t>
      </w:r>
    </w:p>
    <w:p w14:paraId="1B66B0F3" w14:textId="77777777" w:rsidR="008C68F0" w:rsidRDefault="008C68F0">
      <w:pPr>
        <w:ind w:left="720"/>
        <w:rPr>
          <w:b/>
        </w:rPr>
      </w:pPr>
    </w:p>
    <w:p w14:paraId="4D9F23C8" w14:textId="77777777" w:rsidR="008C68F0" w:rsidRDefault="00000000">
      <w:pPr>
        <w:widowControl w:val="0"/>
        <w:numPr>
          <w:ilvl w:val="0"/>
          <w:numId w:val="58"/>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6D2C90C3" w14:textId="77777777" w:rsidR="008C68F0" w:rsidRDefault="00000000">
      <w:pPr>
        <w:widowControl w:val="0"/>
        <w:numPr>
          <w:ilvl w:val="0"/>
          <w:numId w:val="5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price/kg ” and length as “ 5 ”</w:t>
      </w:r>
    </w:p>
    <w:p w14:paraId="61BA7243"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9" w:name="_heading=h.49x2ik5" w:colFirst="0" w:colLast="0"/>
      <w:bookmarkEnd w:id="29"/>
      <w:r>
        <w:rPr>
          <w:rFonts w:ascii="Times New Roman" w:eastAsia="Times New Roman" w:hAnsi="Times New Roman" w:cs="Times New Roman"/>
          <w:b/>
          <w:sz w:val="28"/>
          <w:szCs w:val="28"/>
        </w:rPr>
        <w:t xml:space="preserve">Activity 7: </w:t>
      </w:r>
      <w:proofErr w:type="gramStart"/>
      <w:r>
        <w:rPr>
          <w:rFonts w:ascii="Times New Roman" w:eastAsia="Times New Roman" w:hAnsi="Times New Roman" w:cs="Times New Roman"/>
          <w:b/>
          <w:sz w:val="28"/>
          <w:szCs w:val="28"/>
        </w:rPr>
        <w:t>Creating  Fields</w:t>
      </w:r>
      <w:proofErr w:type="gramEnd"/>
      <w:r>
        <w:rPr>
          <w:rFonts w:ascii="Times New Roman" w:eastAsia="Times New Roman" w:hAnsi="Times New Roman" w:cs="Times New Roman"/>
          <w:b/>
          <w:sz w:val="28"/>
          <w:szCs w:val="28"/>
        </w:rPr>
        <w:t xml:space="preserve"> in </w:t>
      </w:r>
      <w:r>
        <w:rPr>
          <w:rFonts w:ascii="Times New Roman" w:eastAsia="Times New Roman" w:hAnsi="Times New Roman" w:cs="Times New Roman"/>
          <w:b/>
          <w:sz w:val="24"/>
          <w:szCs w:val="24"/>
        </w:rPr>
        <w:t>consumer</w:t>
      </w:r>
      <w:r>
        <w:rPr>
          <w:rFonts w:ascii="Times New Roman" w:eastAsia="Times New Roman" w:hAnsi="Times New Roman" w:cs="Times New Roman"/>
          <w:b/>
          <w:sz w:val="28"/>
          <w:szCs w:val="28"/>
        </w:rPr>
        <w:t xml:space="preserve"> Objects</w:t>
      </w:r>
    </w:p>
    <w:p w14:paraId="48BE640F" w14:textId="77777777" w:rsidR="008C68F0" w:rsidRDefault="008C68F0"/>
    <w:p w14:paraId="4B11669F"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59AAD10"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49EE2DB5"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515C4C00" w14:textId="77777777" w:rsidR="008C68F0" w:rsidRDefault="008C68F0">
      <w:pPr>
        <w:widowControl w:val="0"/>
        <w:spacing w:before="38" w:line="240" w:lineRule="auto"/>
        <w:ind w:left="720"/>
        <w:rPr>
          <w:rFonts w:ascii="Times New Roman" w:eastAsia="Times New Roman" w:hAnsi="Times New Roman" w:cs="Times New Roman"/>
          <w:sz w:val="24"/>
          <w:szCs w:val="24"/>
        </w:rPr>
      </w:pPr>
    </w:p>
    <w:tbl>
      <w:tblPr>
        <w:tblStyle w:val="a1"/>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130"/>
        <w:gridCol w:w="5265"/>
      </w:tblGrid>
      <w:tr w:rsidR="008C68F0" w14:paraId="49A4DC52" w14:textId="77777777">
        <w:trPr>
          <w:trHeight w:val="720"/>
        </w:trPr>
        <w:tc>
          <w:tcPr>
            <w:tcW w:w="1275" w:type="dxa"/>
            <w:shd w:val="clear" w:color="auto" w:fill="auto"/>
            <w:tcMar>
              <w:top w:w="100" w:type="dxa"/>
              <w:left w:w="100" w:type="dxa"/>
              <w:bottom w:w="100" w:type="dxa"/>
              <w:right w:w="100" w:type="dxa"/>
            </w:tcMar>
          </w:tcPr>
          <w:p w14:paraId="5CDC6E45"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S.no</w:t>
            </w:r>
          </w:p>
        </w:tc>
        <w:tc>
          <w:tcPr>
            <w:tcW w:w="2130" w:type="dxa"/>
            <w:shd w:val="clear" w:color="auto" w:fill="auto"/>
            <w:tcMar>
              <w:top w:w="100" w:type="dxa"/>
              <w:left w:w="100" w:type="dxa"/>
              <w:bottom w:w="100" w:type="dxa"/>
              <w:right w:w="100" w:type="dxa"/>
            </w:tcMar>
          </w:tcPr>
          <w:p w14:paraId="0F7F37D8"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name</w:t>
            </w:r>
          </w:p>
        </w:tc>
        <w:tc>
          <w:tcPr>
            <w:tcW w:w="5265" w:type="dxa"/>
            <w:shd w:val="clear" w:color="auto" w:fill="auto"/>
            <w:tcMar>
              <w:top w:w="100" w:type="dxa"/>
              <w:left w:w="100" w:type="dxa"/>
              <w:bottom w:w="100" w:type="dxa"/>
              <w:right w:w="100" w:type="dxa"/>
            </w:tcMar>
          </w:tcPr>
          <w:p w14:paraId="1E8E06BA"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Fields                                          data type</w:t>
            </w:r>
          </w:p>
        </w:tc>
      </w:tr>
      <w:tr w:rsidR="008C68F0" w14:paraId="45C7A2DF" w14:textId="77777777">
        <w:trPr>
          <w:trHeight w:val="3105"/>
        </w:trPr>
        <w:tc>
          <w:tcPr>
            <w:tcW w:w="1275" w:type="dxa"/>
            <w:shd w:val="clear" w:color="auto" w:fill="auto"/>
            <w:tcMar>
              <w:top w:w="100" w:type="dxa"/>
              <w:left w:w="100" w:type="dxa"/>
              <w:bottom w:w="100" w:type="dxa"/>
              <w:right w:w="100" w:type="dxa"/>
            </w:tcMar>
          </w:tcPr>
          <w:p w14:paraId="54A50BF5"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2130" w:type="dxa"/>
            <w:shd w:val="clear" w:color="auto" w:fill="auto"/>
            <w:tcMar>
              <w:top w:w="100" w:type="dxa"/>
              <w:left w:w="100" w:type="dxa"/>
              <w:bottom w:w="100" w:type="dxa"/>
              <w:right w:w="100" w:type="dxa"/>
            </w:tcMar>
          </w:tcPr>
          <w:p w14:paraId="5AC88B7F" w14:textId="77777777" w:rsidR="008C68F0" w:rsidRDefault="00000000">
            <w:pPr>
              <w:spacing w:before="30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consumer</w:t>
            </w:r>
          </w:p>
        </w:tc>
        <w:tc>
          <w:tcPr>
            <w:tcW w:w="5265" w:type="dxa"/>
            <w:shd w:val="clear" w:color="auto" w:fill="auto"/>
            <w:tcMar>
              <w:top w:w="100" w:type="dxa"/>
              <w:left w:w="100" w:type="dxa"/>
              <w:bottom w:w="100" w:type="dxa"/>
              <w:right w:w="100" w:type="dxa"/>
            </w:tcMar>
          </w:tcPr>
          <w:p w14:paraId="5A9C6AA4" w14:textId="77777777" w:rsidR="008C68F0" w:rsidRDefault="008C68F0">
            <w:pPr>
              <w:widowControl w:val="0"/>
              <w:spacing w:line="240" w:lineRule="auto"/>
              <w:rPr>
                <w:rFonts w:ascii="Times New Roman" w:eastAsia="Times New Roman" w:hAnsi="Times New Roman" w:cs="Times New Roman"/>
                <w:sz w:val="24"/>
                <w:szCs w:val="24"/>
              </w:rPr>
            </w:pPr>
          </w:p>
          <w:tbl>
            <w:tblPr>
              <w:tblStyle w:val="a2"/>
              <w:tblW w:w="5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2"/>
              <w:gridCol w:w="2533"/>
            </w:tblGrid>
            <w:tr w:rsidR="008C68F0" w14:paraId="1680DAA5" w14:textId="77777777">
              <w:trPr>
                <w:trHeight w:val="860"/>
              </w:trPr>
              <w:tc>
                <w:tcPr>
                  <w:tcW w:w="2532" w:type="dxa"/>
                  <w:shd w:val="clear" w:color="auto" w:fill="auto"/>
                  <w:tcMar>
                    <w:top w:w="100" w:type="dxa"/>
                    <w:left w:w="100" w:type="dxa"/>
                    <w:bottom w:w="100" w:type="dxa"/>
                    <w:right w:w="100" w:type="dxa"/>
                  </w:tcMar>
                </w:tcPr>
                <w:p w14:paraId="3DB3F7C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p>
              </w:tc>
              <w:tc>
                <w:tcPr>
                  <w:tcW w:w="2532" w:type="dxa"/>
                  <w:shd w:val="clear" w:color="auto" w:fill="auto"/>
                  <w:tcMar>
                    <w:top w:w="100" w:type="dxa"/>
                    <w:left w:w="100" w:type="dxa"/>
                    <w:bottom w:w="100" w:type="dxa"/>
                    <w:right w:w="100" w:type="dxa"/>
                  </w:tcMar>
                </w:tcPr>
                <w:p w14:paraId="3C369F0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8C68F0" w14:paraId="333A7496" w14:textId="77777777">
              <w:trPr>
                <w:trHeight w:val="980"/>
              </w:trPr>
              <w:tc>
                <w:tcPr>
                  <w:tcW w:w="2532" w:type="dxa"/>
                  <w:shd w:val="clear" w:color="auto" w:fill="auto"/>
                  <w:tcMar>
                    <w:top w:w="100" w:type="dxa"/>
                    <w:left w:w="100" w:type="dxa"/>
                    <w:bottom w:w="100" w:type="dxa"/>
                    <w:right w:w="100" w:type="dxa"/>
                  </w:tcMar>
                </w:tcPr>
                <w:p w14:paraId="68509766"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p>
              </w:tc>
              <w:tc>
                <w:tcPr>
                  <w:tcW w:w="2532" w:type="dxa"/>
                  <w:shd w:val="clear" w:color="auto" w:fill="auto"/>
                  <w:tcMar>
                    <w:top w:w="100" w:type="dxa"/>
                    <w:left w:w="100" w:type="dxa"/>
                    <w:bottom w:w="100" w:type="dxa"/>
                    <w:right w:w="100" w:type="dxa"/>
                  </w:tcMar>
                </w:tcPr>
                <w:p w14:paraId="76CD0B61"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8C68F0" w14:paraId="449AFBDB" w14:textId="77777777">
              <w:trPr>
                <w:trHeight w:val="660"/>
              </w:trPr>
              <w:tc>
                <w:tcPr>
                  <w:tcW w:w="2532" w:type="dxa"/>
                  <w:shd w:val="clear" w:color="auto" w:fill="auto"/>
                  <w:tcMar>
                    <w:top w:w="100" w:type="dxa"/>
                    <w:left w:w="100" w:type="dxa"/>
                    <w:bottom w:w="100" w:type="dxa"/>
                    <w:right w:w="100" w:type="dxa"/>
                  </w:tcMar>
                </w:tcPr>
                <w:p w14:paraId="64976B24"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w:t>
                  </w:r>
                </w:p>
              </w:tc>
              <w:tc>
                <w:tcPr>
                  <w:tcW w:w="2532" w:type="dxa"/>
                  <w:shd w:val="clear" w:color="auto" w:fill="auto"/>
                  <w:tcMar>
                    <w:top w:w="100" w:type="dxa"/>
                    <w:left w:w="100" w:type="dxa"/>
                    <w:bottom w:w="100" w:type="dxa"/>
                    <w:right w:w="100" w:type="dxa"/>
                  </w:tcMar>
                </w:tcPr>
                <w:p w14:paraId="1FF63D50"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r>
            <w:tr w:rsidR="008C68F0" w14:paraId="526CC829" w14:textId="77777777">
              <w:trPr>
                <w:trHeight w:val="660"/>
              </w:trPr>
              <w:tc>
                <w:tcPr>
                  <w:tcW w:w="2532" w:type="dxa"/>
                  <w:shd w:val="clear" w:color="auto" w:fill="auto"/>
                  <w:tcMar>
                    <w:top w:w="100" w:type="dxa"/>
                    <w:left w:w="100" w:type="dxa"/>
                    <w:bottom w:w="100" w:type="dxa"/>
                    <w:right w:w="100" w:type="dxa"/>
                  </w:tcMar>
                </w:tcPr>
                <w:p w14:paraId="08BCD994"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532" w:type="dxa"/>
                  <w:shd w:val="clear" w:color="auto" w:fill="auto"/>
                  <w:tcMar>
                    <w:top w:w="100" w:type="dxa"/>
                    <w:left w:w="100" w:type="dxa"/>
                    <w:bottom w:w="100" w:type="dxa"/>
                    <w:right w:w="100" w:type="dxa"/>
                  </w:tcMar>
                </w:tcPr>
                <w:p w14:paraId="4FF3AE26"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r>
            <w:tr w:rsidR="008C68F0" w14:paraId="5F842D76" w14:textId="77777777">
              <w:trPr>
                <w:trHeight w:val="660"/>
              </w:trPr>
              <w:tc>
                <w:tcPr>
                  <w:tcW w:w="2532" w:type="dxa"/>
                  <w:shd w:val="clear" w:color="auto" w:fill="auto"/>
                  <w:tcMar>
                    <w:top w:w="100" w:type="dxa"/>
                    <w:left w:w="100" w:type="dxa"/>
                    <w:bottom w:w="100" w:type="dxa"/>
                    <w:right w:w="100" w:type="dxa"/>
                  </w:tcMar>
                </w:tcPr>
                <w:p w14:paraId="3247BD5D"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tc>
              <w:tc>
                <w:tcPr>
                  <w:tcW w:w="2532" w:type="dxa"/>
                  <w:shd w:val="clear" w:color="auto" w:fill="auto"/>
                  <w:tcMar>
                    <w:top w:w="100" w:type="dxa"/>
                    <w:left w:w="100" w:type="dxa"/>
                    <w:bottom w:w="100" w:type="dxa"/>
                    <w:right w:w="100" w:type="dxa"/>
                  </w:tcMar>
                </w:tcPr>
                <w:p w14:paraId="053864EB"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(length=5)</w:t>
                  </w:r>
                </w:p>
              </w:tc>
            </w:tr>
            <w:tr w:rsidR="008C68F0" w14:paraId="0B094780" w14:textId="77777777">
              <w:trPr>
                <w:trHeight w:val="660"/>
              </w:trPr>
              <w:tc>
                <w:tcPr>
                  <w:tcW w:w="2532" w:type="dxa"/>
                  <w:shd w:val="clear" w:color="auto" w:fill="auto"/>
                  <w:tcMar>
                    <w:top w:w="100" w:type="dxa"/>
                    <w:left w:w="100" w:type="dxa"/>
                    <w:bottom w:w="100" w:type="dxa"/>
                    <w:right w:w="100" w:type="dxa"/>
                  </w:tcMar>
                </w:tcPr>
                <w:p w14:paraId="6CD0FA81"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type</w:t>
                  </w:r>
                </w:p>
              </w:tc>
              <w:tc>
                <w:tcPr>
                  <w:tcW w:w="2532" w:type="dxa"/>
                  <w:shd w:val="clear" w:color="auto" w:fill="auto"/>
                  <w:tcMar>
                    <w:top w:w="100" w:type="dxa"/>
                    <w:left w:w="100" w:type="dxa"/>
                    <w:bottom w:w="100" w:type="dxa"/>
                    <w:right w:w="100" w:type="dxa"/>
                  </w:tcMar>
                </w:tcPr>
                <w:p w14:paraId="2827239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(Picklist values)</w:t>
                  </w:r>
                </w:p>
                <w:p w14:paraId="008E4EE0"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1.basmati</w:t>
                  </w:r>
                </w:p>
                <w:p w14:paraId="6E749F1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2.normal rice</w:t>
                  </w:r>
                </w:p>
              </w:tc>
            </w:tr>
            <w:tr w:rsidR="008C68F0" w14:paraId="0A920532" w14:textId="77777777">
              <w:trPr>
                <w:trHeight w:val="660"/>
              </w:trPr>
              <w:tc>
                <w:tcPr>
                  <w:tcW w:w="2532" w:type="dxa"/>
                  <w:shd w:val="clear" w:color="auto" w:fill="auto"/>
                  <w:tcMar>
                    <w:top w:w="100" w:type="dxa"/>
                    <w:left w:w="100" w:type="dxa"/>
                    <w:bottom w:w="100" w:type="dxa"/>
                    <w:right w:w="100" w:type="dxa"/>
                  </w:tcMar>
                </w:tcPr>
                <w:p w14:paraId="7E08B36B"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payment </w:t>
                  </w:r>
                </w:p>
              </w:tc>
              <w:tc>
                <w:tcPr>
                  <w:tcW w:w="2532" w:type="dxa"/>
                  <w:shd w:val="clear" w:color="auto" w:fill="auto"/>
                  <w:tcMar>
                    <w:top w:w="100" w:type="dxa"/>
                    <w:left w:w="100" w:type="dxa"/>
                    <w:bottom w:w="100" w:type="dxa"/>
                    <w:right w:w="100" w:type="dxa"/>
                  </w:tcMar>
                </w:tcPr>
                <w:p w14:paraId="2ED7F95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Picklist values </w:t>
                  </w:r>
                </w:p>
                <w:p w14:paraId="2E8681C3"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Credit card</w:t>
                  </w:r>
                </w:p>
                <w:p w14:paraId="792CDDEB"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Debit card</w:t>
                  </w:r>
                </w:p>
                <w:p w14:paraId="494A7688"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 banking </w:t>
                  </w:r>
                </w:p>
                <w:p w14:paraId="48B22A7B"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UPI</w:t>
                  </w:r>
                </w:p>
                <w:p w14:paraId="761479D0"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Cash</w:t>
                  </w:r>
                  <w:r>
                    <w:rPr>
                      <w:rFonts w:ascii="Times New Roman" w:eastAsia="Times New Roman" w:hAnsi="Times New Roman" w:cs="Times New Roman"/>
                      <w:sz w:val="24"/>
                      <w:szCs w:val="24"/>
                    </w:rPr>
                    <w:tab/>
                  </w:r>
                </w:p>
              </w:tc>
            </w:tr>
          </w:tbl>
          <w:p w14:paraId="1EDE008B" w14:textId="77777777" w:rsidR="008C68F0" w:rsidRDefault="008C68F0">
            <w:pPr>
              <w:widowControl w:val="0"/>
              <w:spacing w:line="240" w:lineRule="auto"/>
              <w:rPr>
                <w:rFonts w:ascii="Times New Roman" w:eastAsia="Times New Roman" w:hAnsi="Times New Roman" w:cs="Times New Roman"/>
                <w:sz w:val="24"/>
                <w:szCs w:val="24"/>
              </w:rPr>
            </w:pPr>
          </w:p>
        </w:tc>
      </w:tr>
    </w:tbl>
    <w:p w14:paraId="16C01EB4"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6366A320"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738CE441" w14:textId="77777777" w:rsidR="008C68F0" w:rsidRDefault="008C68F0">
      <w:pPr>
        <w:widowControl w:val="0"/>
        <w:spacing w:before="38" w:line="240" w:lineRule="auto"/>
        <w:rPr>
          <w:rFonts w:ascii="Times New Roman" w:eastAsia="Times New Roman" w:hAnsi="Times New Roman" w:cs="Times New Roman"/>
          <w:sz w:val="24"/>
          <w:szCs w:val="24"/>
        </w:rPr>
      </w:pPr>
    </w:p>
    <w:p w14:paraId="7F1D8573" w14:textId="77777777" w:rsidR="008C68F0" w:rsidRDefault="00000000">
      <w:pPr>
        <w:pStyle w:val="Heading2"/>
        <w:rPr>
          <w:rFonts w:ascii="Times New Roman" w:eastAsia="Times New Roman" w:hAnsi="Times New Roman" w:cs="Times New Roman"/>
          <w:b/>
          <w:sz w:val="28"/>
          <w:szCs w:val="28"/>
        </w:rPr>
      </w:pPr>
      <w:bookmarkStart w:id="30" w:name="_heading=h.2p2csry" w:colFirst="0" w:colLast="0"/>
      <w:bookmarkEnd w:id="30"/>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8 :</w:t>
      </w:r>
      <w:proofErr w:type="gramEnd"/>
      <w:r>
        <w:rPr>
          <w:rFonts w:ascii="Times New Roman" w:eastAsia="Times New Roman" w:hAnsi="Times New Roman" w:cs="Times New Roman"/>
          <w:b/>
          <w:sz w:val="28"/>
          <w:szCs w:val="28"/>
        </w:rPr>
        <w:t xml:space="preserve"> Creating Cross Object Formula Field in </w:t>
      </w:r>
      <w:r>
        <w:rPr>
          <w:rFonts w:ascii="Times New Roman" w:eastAsia="Times New Roman" w:hAnsi="Times New Roman" w:cs="Times New Roman"/>
          <w:b/>
          <w:sz w:val="26"/>
          <w:szCs w:val="26"/>
        </w:rPr>
        <w:t>consumer</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8"/>
          <w:szCs w:val="28"/>
        </w:rPr>
        <w:t>Object</w:t>
      </w:r>
    </w:p>
    <w:p w14:paraId="2A958616" w14:textId="77777777" w:rsidR="008C68F0" w:rsidRDefault="008C68F0">
      <w:pPr>
        <w:widowControl w:val="0"/>
        <w:spacing w:before="38" w:line="240" w:lineRule="auto"/>
        <w:rPr>
          <w:rFonts w:ascii="Times New Roman" w:eastAsia="Times New Roman" w:hAnsi="Times New Roman" w:cs="Times New Roman"/>
          <w:sz w:val="24"/>
          <w:szCs w:val="24"/>
        </w:rPr>
      </w:pPr>
    </w:p>
    <w:p w14:paraId="4545D6D4" w14:textId="77777777" w:rsidR="008C68F0" w:rsidRDefault="00000000">
      <w:r>
        <w:t>A cross-object formula field is a formula field that references fields from another object in Salesforce. This type of formula allows users to calculate and display data from multiple objects on a single record.</w:t>
      </w:r>
    </w:p>
    <w:p w14:paraId="234F5EE1" w14:textId="77777777" w:rsidR="008C68F0" w:rsidRDefault="008C68F0"/>
    <w:p w14:paraId="36F7ABBD" w14:textId="77777777" w:rsidR="008C68F0"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whether the fields mentioned in the formula field are created or not , if not go to activity 9 and create those fields mentioned in consumer object.</w:t>
      </w:r>
    </w:p>
    <w:p w14:paraId="56844EDF" w14:textId="77777777" w:rsidR="008C68F0" w:rsidRDefault="008C68F0">
      <w:pPr>
        <w:rPr>
          <w:rFonts w:ascii="Times New Roman" w:eastAsia="Times New Roman" w:hAnsi="Times New Roman" w:cs="Times New Roman"/>
          <w:sz w:val="24"/>
          <w:szCs w:val="24"/>
        </w:rPr>
      </w:pPr>
    </w:p>
    <w:p w14:paraId="2CD2995B" w14:textId="77777777" w:rsidR="008C68F0" w:rsidRDefault="00000000">
      <w:pPr>
        <w:numPr>
          <w:ilvl w:val="0"/>
          <w:numId w:val="15"/>
        </w:numPr>
        <w:ind w:left="425"/>
        <w:rPr>
          <w:rFonts w:ascii="Times New Roman" w:eastAsia="Times New Roman" w:hAnsi="Times New Roman" w:cs="Times New Roman"/>
          <w:sz w:val="24"/>
          <w:szCs w:val="24"/>
        </w:rPr>
      </w:pPr>
      <w:sdt>
        <w:sdtPr>
          <w:tag w:val="goog_rdk_2"/>
          <w:id w:val="1722631797"/>
        </w:sdtPr>
        <w:sdtContent>
          <w:r>
            <w:rPr>
              <w:rFonts w:ascii="Arial Unicode MS" w:eastAsia="Arial Unicode MS" w:hAnsi="Arial Unicode MS" w:cs="Arial Unicode MS"/>
            </w:rPr>
            <w:t>Go to setup → click on Object Manager → type object name(</w:t>
          </w:r>
        </w:sdtContent>
      </w:sdt>
      <w:r>
        <w:rPr>
          <w:rFonts w:ascii="Times New Roman" w:eastAsia="Times New Roman" w:hAnsi="Times New Roman" w:cs="Times New Roman"/>
          <w:sz w:val="24"/>
          <w:szCs w:val="24"/>
        </w:rPr>
        <w:t>consumer</w:t>
      </w:r>
      <w:sdt>
        <w:sdtPr>
          <w:tag w:val="goog_rdk_3"/>
          <w:id w:val="1303272328"/>
        </w:sdtPr>
        <w:sdtContent>
          <w:r>
            <w:rPr>
              <w:rFonts w:ascii="Arial Unicode MS" w:eastAsia="Arial Unicode MS" w:hAnsi="Arial Unicode MS" w:cs="Arial Unicode MS"/>
            </w:rPr>
            <w:t xml:space="preserve">) in search bar → click on the object. </w:t>
          </w:r>
        </w:sdtContent>
      </w:sdt>
    </w:p>
    <w:p w14:paraId="2651F175" w14:textId="77777777" w:rsidR="008C68F0" w:rsidRDefault="00000000">
      <w:pPr>
        <w:numPr>
          <w:ilvl w:val="0"/>
          <w:numId w:val="15"/>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30A8CE3A" w14:textId="77777777" w:rsidR="008C68F0"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56FC4DCD" w14:textId="77777777" w:rsidR="008C68F0"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Field Label and Field Name as “Amount </w:t>
      </w:r>
      <w:proofErr w:type="gramStart"/>
      <w:r>
        <w:rPr>
          <w:rFonts w:ascii="Times New Roman" w:eastAsia="Times New Roman" w:hAnsi="Times New Roman" w:cs="Times New Roman"/>
          <w:sz w:val="24"/>
          <w:szCs w:val="24"/>
        </w:rPr>
        <w:t>Paid ”</w:t>
      </w:r>
      <w:proofErr w:type="gramEnd"/>
      <w:r>
        <w:rPr>
          <w:rFonts w:ascii="Times New Roman" w:eastAsia="Times New Roman" w:hAnsi="Times New Roman" w:cs="Times New Roman"/>
          <w:sz w:val="24"/>
          <w:szCs w:val="24"/>
        </w:rPr>
        <w:t xml:space="preserve"> and select formula return type as “Number” and click next.</w:t>
      </w:r>
    </w:p>
    <w:p w14:paraId="28419D4C"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6A4EB1" wp14:editId="2459C9B3">
            <wp:extent cx="5731200" cy="1968500"/>
            <wp:effectExtent l="0" t="0" r="0" b="0"/>
            <wp:docPr id="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731200" cy="1968500"/>
                    </a:xfrm>
                    <a:prstGeom prst="rect">
                      <a:avLst/>
                    </a:prstGeom>
                    <a:ln/>
                  </pic:spPr>
                </pic:pic>
              </a:graphicData>
            </a:graphic>
          </wp:inline>
        </w:drawing>
      </w:r>
    </w:p>
    <w:p w14:paraId="783C2EB1" w14:textId="77777777" w:rsidR="008C68F0" w:rsidRDefault="00000000">
      <w:pPr>
        <w:widowControl w:val="0"/>
        <w:numPr>
          <w:ilvl w:val="0"/>
          <w:numId w:val="15"/>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fields formula should </w:t>
      </w:r>
      <w:proofErr w:type="gramStart"/>
      <w:r>
        <w:rPr>
          <w:rFonts w:ascii="Times New Roman" w:eastAsia="Times New Roman" w:hAnsi="Times New Roman" w:cs="Times New Roman"/>
          <w:sz w:val="24"/>
          <w:szCs w:val="24"/>
        </w:rPr>
        <w:t>be :</w:t>
      </w:r>
      <w:proofErr w:type="gramEnd"/>
    </w:p>
    <w:p w14:paraId="37D84472" w14:textId="77777777" w:rsidR="008C68F0" w:rsidRDefault="00000000">
      <w:pPr>
        <w:widowControl w:val="0"/>
        <w:spacing w:before="38"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rice_taken_by_shops__</w:t>
      </w:r>
      <w:proofErr w:type="gramStart"/>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rice_mill_name__r.rice_price_kg__c</w:t>
      </w:r>
      <w:proofErr w:type="spellEnd"/>
    </w:p>
    <w:p w14:paraId="7EC6A4E6" w14:textId="77777777" w:rsidR="008C68F0" w:rsidRDefault="008C68F0">
      <w:pPr>
        <w:widowControl w:val="0"/>
        <w:spacing w:before="38" w:line="240" w:lineRule="auto"/>
        <w:ind w:firstLine="425"/>
        <w:rPr>
          <w:rFonts w:ascii="Times New Roman" w:eastAsia="Times New Roman" w:hAnsi="Times New Roman" w:cs="Times New Roman"/>
          <w:sz w:val="24"/>
          <w:szCs w:val="24"/>
        </w:rPr>
      </w:pPr>
    </w:p>
    <w:p w14:paraId="25B10371" w14:textId="77777777" w:rsidR="008C68F0" w:rsidRDefault="00000000">
      <w:pPr>
        <w:widowControl w:val="0"/>
        <w:numPr>
          <w:ilvl w:val="0"/>
          <w:numId w:val="15"/>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Advanced Formula write down the formula and click “Check Syntax” and </w:t>
      </w:r>
      <w:proofErr w:type="gramStart"/>
      <w:r>
        <w:rPr>
          <w:rFonts w:ascii="Times New Roman" w:eastAsia="Times New Roman" w:hAnsi="Times New Roman" w:cs="Times New Roman"/>
          <w:sz w:val="24"/>
          <w:szCs w:val="24"/>
        </w:rPr>
        <w:t>Save</w:t>
      </w:r>
      <w:proofErr w:type="gramEnd"/>
      <w:r>
        <w:rPr>
          <w:rFonts w:ascii="Times New Roman" w:eastAsia="Times New Roman" w:hAnsi="Times New Roman" w:cs="Times New Roman"/>
          <w:sz w:val="24"/>
          <w:szCs w:val="24"/>
        </w:rPr>
        <w:t>.</w:t>
      </w:r>
    </w:p>
    <w:p w14:paraId="12DDD182"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9B92FF" wp14:editId="2263189B">
            <wp:extent cx="5943600" cy="2628900"/>
            <wp:effectExtent l="0" t="0" r="0" b="0"/>
            <wp:docPr id="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943600" cy="2628900"/>
                    </a:xfrm>
                    <a:prstGeom prst="rect">
                      <a:avLst/>
                    </a:prstGeom>
                    <a:ln/>
                  </pic:spPr>
                </pic:pic>
              </a:graphicData>
            </a:graphic>
          </wp:inline>
        </w:drawing>
      </w:r>
    </w:p>
    <w:p w14:paraId="62BB1854" w14:textId="77777777" w:rsidR="008C68F0" w:rsidRDefault="008C68F0">
      <w:pPr>
        <w:ind w:left="720"/>
        <w:rPr>
          <w:rFonts w:ascii="Times New Roman" w:eastAsia="Times New Roman" w:hAnsi="Times New Roman" w:cs="Times New Roman"/>
          <w:sz w:val="24"/>
          <w:szCs w:val="24"/>
        </w:rPr>
      </w:pPr>
    </w:p>
    <w:p w14:paraId="3EA13FE2" w14:textId="77777777" w:rsidR="008C68F0" w:rsidRDefault="00000000">
      <w:pPr>
        <w:widowControl w:val="0"/>
        <w:numPr>
          <w:ilvl w:val="0"/>
          <w:numId w:val="26"/>
        </w:numPr>
        <w:spacing w:before="38" w:line="240" w:lineRule="auto"/>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Formula field in consumer Object </w:t>
      </w:r>
    </w:p>
    <w:p w14:paraId="4B1C941F" w14:textId="77777777" w:rsidR="008C68F0" w:rsidRDefault="00000000">
      <w:pPr>
        <w:widowControl w:val="0"/>
        <w:spacing w:before="38"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whether that the fields that mentioned in the formula field are created are not , if not go to activity 9 and create that fields mentioned in consumer object</w:t>
      </w:r>
    </w:p>
    <w:p w14:paraId="226B4CFE" w14:textId="77777777" w:rsidR="008C68F0" w:rsidRDefault="00000000">
      <w:pPr>
        <w:widowControl w:val="0"/>
        <w:numPr>
          <w:ilvl w:val="0"/>
          <w:numId w:val="26"/>
        </w:numPr>
        <w:spacing w:before="38" w:line="240" w:lineRule="auto"/>
        <w:ind w:left="425"/>
        <w:rPr>
          <w:rFonts w:ascii="Times New Roman" w:eastAsia="Times New Roman" w:hAnsi="Times New Roman" w:cs="Times New Roman"/>
          <w:sz w:val="24"/>
          <w:szCs w:val="24"/>
        </w:rPr>
      </w:pPr>
      <w:sdt>
        <w:sdtPr>
          <w:tag w:val="goog_rdk_4"/>
          <w:id w:val="-1122536120"/>
        </w:sdtPr>
        <w:sdtContent>
          <w:r>
            <w:rPr>
              <w:rFonts w:ascii="Arial Unicode MS" w:eastAsia="Arial Unicode MS" w:hAnsi="Arial Unicode MS" w:cs="Arial Unicode MS"/>
            </w:rPr>
            <w:t>Go to setup → click on Object Manager → type object name(</w:t>
          </w:r>
        </w:sdtContent>
      </w:sdt>
      <w:r>
        <w:rPr>
          <w:rFonts w:ascii="Times New Roman" w:eastAsia="Times New Roman" w:hAnsi="Times New Roman" w:cs="Times New Roman"/>
          <w:sz w:val="24"/>
          <w:szCs w:val="24"/>
        </w:rPr>
        <w:t>consumer)</w:t>
      </w:r>
      <w:sdt>
        <w:sdtPr>
          <w:tag w:val="goog_rdk_5"/>
          <w:id w:val="-1717730531"/>
        </w:sdtPr>
        <w:sdtContent>
          <w:r>
            <w:rPr>
              <w:rFonts w:ascii="Arial Unicode MS" w:eastAsia="Arial Unicode MS" w:hAnsi="Arial Unicode MS" w:cs="Arial Unicode MS"/>
            </w:rPr>
            <w:t xml:space="preserve"> in search bar → click on the object. </w:t>
          </w:r>
        </w:sdtContent>
      </w:sdt>
    </w:p>
    <w:p w14:paraId="09757D0D"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7B4B07DA"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087935E0"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Give Field Label and Field Name as “Consumer Name” and select formula return type as “TEXT” and click next.</w:t>
      </w:r>
    </w:p>
    <w:p w14:paraId="2D1499A2"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field formula should </w:t>
      </w:r>
      <w:proofErr w:type="gramStart"/>
      <w:r>
        <w:rPr>
          <w:rFonts w:ascii="Times New Roman" w:eastAsia="Times New Roman" w:hAnsi="Times New Roman" w:cs="Times New Roman"/>
          <w:sz w:val="24"/>
          <w:szCs w:val="24"/>
        </w:rPr>
        <w:t>be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First_Name__c</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Last_Name__c</w:t>
      </w:r>
      <w:proofErr w:type="spellEnd"/>
    </w:p>
    <w:p w14:paraId="0A56ABBB"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“Check Syntax” and </w:t>
      </w:r>
      <w:proofErr w:type="gramStart"/>
      <w:r>
        <w:rPr>
          <w:rFonts w:ascii="Times New Roman" w:eastAsia="Times New Roman" w:hAnsi="Times New Roman" w:cs="Times New Roman"/>
          <w:sz w:val="24"/>
          <w:szCs w:val="24"/>
        </w:rPr>
        <w:t>Save</w:t>
      </w:r>
      <w:proofErr w:type="gramEnd"/>
      <w:r>
        <w:rPr>
          <w:rFonts w:ascii="Times New Roman" w:eastAsia="Times New Roman" w:hAnsi="Times New Roman" w:cs="Times New Roman"/>
          <w:sz w:val="24"/>
          <w:szCs w:val="24"/>
        </w:rPr>
        <w:t>.</w:t>
      </w:r>
    </w:p>
    <w:p w14:paraId="3A06CA2C"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B3AF3A" wp14:editId="5E561165">
            <wp:extent cx="5943600" cy="2717800"/>
            <wp:effectExtent l="0" t="0" r="0" b="0"/>
            <wp:docPr id="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943600" cy="2717800"/>
                    </a:xfrm>
                    <a:prstGeom prst="rect">
                      <a:avLst/>
                    </a:prstGeom>
                    <a:ln/>
                  </pic:spPr>
                </pic:pic>
              </a:graphicData>
            </a:graphic>
          </wp:inline>
        </w:drawing>
      </w:r>
    </w:p>
    <w:p w14:paraId="3186DE64" w14:textId="77777777" w:rsidR="008C68F0" w:rsidRDefault="008C68F0">
      <w:pPr>
        <w:ind w:left="720"/>
        <w:rPr>
          <w:rFonts w:ascii="Times New Roman" w:eastAsia="Times New Roman" w:hAnsi="Times New Roman" w:cs="Times New Roman"/>
          <w:sz w:val="24"/>
          <w:szCs w:val="24"/>
        </w:rPr>
      </w:pPr>
    </w:p>
    <w:p w14:paraId="1E0E6517" w14:textId="77777777" w:rsidR="008C68F0" w:rsidRDefault="008C68F0">
      <w:pPr>
        <w:rPr>
          <w:rFonts w:ascii="Times New Roman" w:eastAsia="Times New Roman" w:hAnsi="Times New Roman" w:cs="Times New Roman"/>
          <w:sz w:val="24"/>
          <w:szCs w:val="24"/>
        </w:rPr>
      </w:pPr>
    </w:p>
    <w:p w14:paraId="2948F721" w14:textId="77777777" w:rsidR="008C68F0" w:rsidRDefault="008C68F0">
      <w:pPr>
        <w:rPr>
          <w:rFonts w:ascii="Times New Roman" w:eastAsia="Times New Roman" w:hAnsi="Times New Roman" w:cs="Times New Roman"/>
          <w:sz w:val="24"/>
          <w:szCs w:val="24"/>
        </w:rPr>
      </w:pPr>
    </w:p>
    <w:p w14:paraId="6F3D634F"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31" w:name="_heading=h.147n2zr" w:colFirst="0" w:colLast="0"/>
      <w:bookmarkEnd w:id="31"/>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Creating the validation rule </w:t>
      </w:r>
    </w:p>
    <w:p w14:paraId="2117C1FD" w14:textId="77777777" w:rsidR="008C68F0" w:rsidRDefault="008C68F0"/>
    <w:p w14:paraId="2779DD28" w14:textId="77777777" w:rsidR="008C68F0" w:rsidRDefault="00000000">
      <w:pPr>
        <w:rPr>
          <w:color w:val="080707"/>
          <w:sz w:val="21"/>
          <w:szCs w:val="21"/>
          <w:highlight w:val="white"/>
        </w:rPr>
      </w:pPr>
      <w:r>
        <w:rPr>
          <w:color w:val="080707"/>
          <w:sz w:val="21"/>
          <w:szCs w:val="21"/>
          <w:highlight w:val="white"/>
        </w:rP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14:paraId="0925FDA2" w14:textId="77777777" w:rsidR="008C68F0" w:rsidRDefault="008C68F0">
      <w:pPr>
        <w:rPr>
          <w:color w:val="080707"/>
          <w:sz w:val="21"/>
          <w:szCs w:val="21"/>
          <w:highlight w:val="white"/>
        </w:rPr>
      </w:pPr>
    </w:p>
    <w:p w14:paraId="117FE8E0"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validation rule for phone number field in </w:t>
      </w:r>
      <w:proofErr w:type="gramStart"/>
      <w:r>
        <w:rPr>
          <w:rFonts w:ascii="Times New Roman" w:eastAsia="Times New Roman" w:hAnsi="Times New Roman" w:cs="Times New Roman"/>
          <w:b/>
          <w:sz w:val="24"/>
          <w:szCs w:val="24"/>
        </w:rPr>
        <w:t>consumer  object</w:t>
      </w:r>
      <w:proofErr w:type="gramEnd"/>
      <w:r>
        <w:rPr>
          <w:rFonts w:ascii="Times New Roman" w:eastAsia="Times New Roman" w:hAnsi="Times New Roman" w:cs="Times New Roman"/>
          <w:b/>
          <w:sz w:val="24"/>
          <w:szCs w:val="24"/>
        </w:rPr>
        <w:t xml:space="preserve"> </w:t>
      </w:r>
    </w:p>
    <w:p w14:paraId="7315959D" w14:textId="77777777" w:rsidR="008C68F0" w:rsidRDefault="008C68F0">
      <w:pPr>
        <w:rPr>
          <w:rFonts w:ascii="Times New Roman" w:eastAsia="Times New Roman" w:hAnsi="Times New Roman" w:cs="Times New Roman"/>
          <w:b/>
          <w:sz w:val="24"/>
          <w:szCs w:val="24"/>
        </w:rPr>
      </w:pPr>
    </w:p>
    <w:p w14:paraId="1E19A9BD" w14:textId="77777777" w:rsidR="008C68F0" w:rsidRDefault="00000000">
      <w:pPr>
        <w:widowControl w:val="0"/>
        <w:spacing w:before="38"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whether the fields mentioned in the formula field are created or not , if not go to activity 9 and create those fields mentioned in consumer object.</w:t>
      </w:r>
    </w:p>
    <w:p w14:paraId="59917B52" w14:textId="77777777" w:rsidR="008C68F0" w:rsidRDefault="008C68F0">
      <w:pPr>
        <w:widowControl w:val="0"/>
        <w:spacing w:before="38" w:line="240" w:lineRule="auto"/>
        <w:rPr>
          <w:rFonts w:ascii="Times New Roman" w:eastAsia="Times New Roman" w:hAnsi="Times New Roman" w:cs="Times New Roman"/>
          <w:sz w:val="24"/>
          <w:szCs w:val="24"/>
        </w:rPr>
      </w:pPr>
    </w:p>
    <w:p w14:paraId="3D34D374" w14:textId="77777777" w:rsidR="008C68F0" w:rsidRDefault="00000000">
      <w:pPr>
        <w:numPr>
          <w:ilvl w:val="0"/>
          <w:numId w:val="55"/>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for  consumer</w:t>
      </w:r>
      <w:proofErr w:type="gramEnd"/>
      <w:r>
        <w:rPr>
          <w:rFonts w:ascii="Cardo" w:eastAsia="Cardo" w:hAnsi="Cardo" w:cs="Cardo"/>
          <w:sz w:val="24"/>
          <w:szCs w:val="24"/>
        </w:rPr>
        <w:t xml:space="preserve"> object.</w:t>
      </w:r>
    </w:p>
    <w:p w14:paraId="2EA0DABD" w14:textId="77777777" w:rsidR="008C68F0" w:rsidRDefault="00000000">
      <w:pPr>
        <w:numPr>
          <w:ilvl w:val="0"/>
          <w:numId w:val="55"/>
        </w:numPr>
        <w:ind w:left="425"/>
        <w:rPr>
          <w:rFonts w:ascii="Times New Roman" w:eastAsia="Times New Roman" w:hAnsi="Times New Roman" w:cs="Times New Roman"/>
          <w:sz w:val="24"/>
          <w:szCs w:val="24"/>
        </w:rPr>
      </w:pPr>
      <w:r>
        <w:rPr>
          <w:rFonts w:ascii="Cardo" w:eastAsia="Cardo" w:hAnsi="Cardo" w:cs="Cardo"/>
          <w:sz w:val="24"/>
          <w:szCs w:val="24"/>
        </w:rPr>
        <w:t>Click on the validation rule → click New.</w:t>
      </w:r>
    </w:p>
    <w:p w14:paraId="6BF45714" w14:textId="77777777" w:rsidR="008C68F0" w:rsidRDefault="008C68F0">
      <w:pPr>
        <w:rPr>
          <w:rFonts w:ascii="Times New Roman" w:eastAsia="Times New Roman" w:hAnsi="Times New Roman" w:cs="Times New Roman"/>
          <w:b/>
          <w:sz w:val="24"/>
          <w:szCs w:val="24"/>
        </w:rPr>
      </w:pPr>
    </w:p>
    <w:p w14:paraId="17BD92FA" w14:textId="77777777" w:rsidR="008C68F0" w:rsidRDefault="00000000">
      <w:pPr>
        <w:rPr>
          <w:color w:val="080707"/>
          <w:sz w:val="21"/>
          <w:szCs w:val="21"/>
          <w:highlight w:val="white"/>
        </w:rPr>
      </w:pPr>
      <w:r>
        <w:rPr>
          <w:noProof/>
          <w:color w:val="080707"/>
          <w:sz w:val="21"/>
          <w:szCs w:val="21"/>
          <w:highlight w:val="white"/>
        </w:rPr>
        <w:lastRenderedPageBreak/>
        <w:drawing>
          <wp:inline distT="114300" distB="114300" distL="114300" distR="114300" wp14:anchorId="26E63AEA" wp14:editId="696EFA13">
            <wp:extent cx="5943600" cy="2413000"/>
            <wp:effectExtent l="0" t="0" r="0" b="0"/>
            <wp:docPr id="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43600" cy="2413000"/>
                    </a:xfrm>
                    <a:prstGeom prst="rect">
                      <a:avLst/>
                    </a:prstGeom>
                    <a:ln/>
                  </pic:spPr>
                </pic:pic>
              </a:graphicData>
            </a:graphic>
          </wp:inline>
        </w:drawing>
      </w:r>
      <w:r>
        <w:rPr>
          <w:color w:val="080707"/>
          <w:sz w:val="21"/>
          <w:szCs w:val="21"/>
          <w:highlight w:val="white"/>
        </w:rPr>
        <w:t>]</w:t>
      </w:r>
    </w:p>
    <w:p w14:paraId="5EBC4C46" w14:textId="77777777" w:rsidR="008C68F0" w:rsidRDefault="008C68F0">
      <w:pPr>
        <w:rPr>
          <w:color w:val="080707"/>
          <w:sz w:val="21"/>
          <w:szCs w:val="21"/>
          <w:highlight w:val="white"/>
        </w:rPr>
      </w:pPr>
    </w:p>
    <w:p w14:paraId="78C6EFE5"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Rule name as “</w:t>
      </w:r>
      <w:proofErr w:type="spellStart"/>
      <w:proofErr w:type="gramStart"/>
      <w:r>
        <w:rPr>
          <w:rFonts w:ascii="Times New Roman" w:eastAsia="Times New Roman" w:hAnsi="Times New Roman" w:cs="Times New Roman"/>
          <w:sz w:val="24"/>
          <w:szCs w:val="24"/>
        </w:rPr>
        <w:t>Phonenumberoremailblankrule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p>
    <w:p w14:paraId="02EE1590"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description as “phone number and email number should not be blank”.</w:t>
      </w:r>
    </w:p>
    <w:p w14:paraId="02BDE20C"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formula as “</w:t>
      </w:r>
      <w:proofErr w:type="gramStart"/>
      <w:r>
        <w:rPr>
          <w:rFonts w:ascii="Times New Roman" w:eastAsia="Times New Roman" w:hAnsi="Times New Roman" w:cs="Times New Roman"/>
          <w:sz w:val="24"/>
          <w:szCs w:val="24"/>
        </w:rPr>
        <w:t>OR( ISBLANK</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phone_number__c</w:t>
      </w:r>
      <w:proofErr w:type="spellEnd"/>
      <w:r>
        <w:rPr>
          <w:rFonts w:ascii="Times New Roman" w:eastAsia="Times New Roman" w:hAnsi="Times New Roman" w:cs="Times New Roman"/>
          <w:sz w:val="24"/>
          <w:szCs w:val="24"/>
        </w:rPr>
        <w:t xml:space="preserve"> ) , ISBLANK( </w:t>
      </w:r>
      <w:proofErr w:type="spellStart"/>
      <w:r>
        <w:rPr>
          <w:rFonts w:ascii="Times New Roman" w:eastAsia="Times New Roman" w:hAnsi="Times New Roman" w:cs="Times New Roman"/>
          <w:sz w:val="24"/>
          <w:szCs w:val="24"/>
        </w:rPr>
        <w:t>email__c</w:t>
      </w:r>
      <w:proofErr w:type="spellEnd"/>
      <w:r>
        <w:rPr>
          <w:rFonts w:ascii="Times New Roman" w:eastAsia="Times New Roman" w:hAnsi="Times New Roman" w:cs="Times New Roman"/>
          <w:sz w:val="24"/>
          <w:szCs w:val="24"/>
        </w:rPr>
        <w:t xml:space="preserve"> ) )” and check the syntax.</w:t>
      </w:r>
    </w:p>
    <w:p w14:paraId="4995AAB2"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7C874A" wp14:editId="015EFA4D">
            <wp:extent cx="5943600" cy="2324100"/>
            <wp:effectExtent l="0" t="0" r="0" b="0"/>
            <wp:docPr id="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0DC25251"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error message write </w:t>
      </w:r>
      <w:proofErr w:type="spellStart"/>
      <w:proofErr w:type="gramStart"/>
      <w:r>
        <w:rPr>
          <w:rFonts w:ascii="Times New Roman" w:eastAsia="Times New Roman" w:hAnsi="Times New Roman" w:cs="Times New Roman"/>
          <w:sz w:val="24"/>
          <w:szCs w:val="24"/>
        </w:rPr>
        <w:t>as”please</w:t>
      </w:r>
      <w:proofErr w:type="spellEnd"/>
      <w:proofErr w:type="gramEnd"/>
      <w:r>
        <w:rPr>
          <w:rFonts w:ascii="Times New Roman" w:eastAsia="Times New Roman" w:hAnsi="Times New Roman" w:cs="Times New Roman"/>
          <w:sz w:val="24"/>
          <w:szCs w:val="24"/>
        </w:rPr>
        <w:t xml:space="preserve"> fill in your phone number.”</w:t>
      </w:r>
    </w:p>
    <w:p w14:paraId="72DCAF96"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error location “top of page”.</w:t>
      </w:r>
    </w:p>
    <w:p w14:paraId="1748F63F"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3B51C56" wp14:editId="460CEA35">
            <wp:extent cx="5943600" cy="3390900"/>
            <wp:effectExtent l="0" t="0" r="0" b="0"/>
            <wp:docPr id="1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943600" cy="3390900"/>
                    </a:xfrm>
                    <a:prstGeom prst="rect">
                      <a:avLst/>
                    </a:prstGeom>
                    <a:ln/>
                  </pic:spPr>
                </pic:pic>
              </a:graphicData>
            </a:graphic>
          </wp:inline>
        </w:drawing>
      </w:r>
    </w:p>
    <w:p w14:paraId="651B7FF6"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validation rule.</w:t>
      </w:r>
    </w:p>
    <w:p w14:paraId="6B08FF98" w14:textId="77777777" w:rsidR="008C68F0" w:rsidRDefault="008C68F0">
      <w:pPr>
        <w:ind w:left="720"/>
        <w:rPr>
          <w:rFonts w:ascii="Times New Roman" w:eastAsia="Times New Roman" w:hAnsi="Times New Roman" w:cs="Times New Roman"/>
          <w:sz w:val="24"/>
          <w:szCs w:val="24"/>
        </w:rPr>
      </w:pPr>
    </w:p>
    <w:p w14:paraId="53425464" w14:textId="77777777" w:rsidR="008C68F0" w:rsidRDefault="00000000">
      <w:pPr>
        <w:pStyle w:val="Heading1"/>
        <w:spacing w:before="300" w:after="300"/>
        <w:rPr>
          <w:rFonts w:ascii="Times New Roman" w:eastAsia="Times New Roman" w:hAnsi="Times New Roman" w:cs="Times New Roman"/>
          <w:b/>
          <w:sz w:val="28"/>
          <w:szCs w:val="28"/>
        </w:rPr>
      </w:pPr>
      <w:bookmarkStart w:id="32" w:name="_heading=h.3o7alnk" w:colFirst="0" w:colLast="0"/>
      <w:bookmarkEnd w:id="32"/>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6 :</w:t>
      </w:r>
      <w:proofErr w:type="gramEnd"/>
      <w:r>
        <w:rPr>
          <w:rFonts w:ascii="Times New Roman" w:eastAsia="Times New Roman" w:hAnsi="Times New Roman" w:cs="Times New Roman"/>
          <w:b/>
          <w:sz w:val="28"/>
          <w:szCs w:val="28"/>
        </w:rPr>
        <w:t xml:space="preserve"> Page layouts</w:t>
      </w:r>
    </w:p>
    <w:p w14:paraId="32AC6901" w14:textId="77777777" w:rsidR="008C68F0" w:rsidRDefault="00000000">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Page Layout in Salesforce </w:t>
      </w:r>
      <w:r>
        <w:rPr>
          <w:rFonts w:ascii="Times New Roman" w:eastAsia="Times New Roman" w:hAnsi="Times New Roman" w:cs="Times New Roman"/>
          <w:color w:val="040C28"/>
          <w:sz w:val="24"/>
          <w:szCs w:val="24"/>
        </w:rPr>
        <w:t>allows us to customize the design and organize detail and edit pages of records in Salesforce</w:t>
      </w:r>
      <w:r>
        <w:rPr>
          <w:rFonts w:ascii="Times New Roman" w:eastAsia="Times New Roman" w:hAnsi="Times New Roman" w:cs="Times New Roman"/>
          <w:color w:val="202124"/>
          <w:sz w:val="24"/>
          <w:szCs w:val="24"/>
          <w:highlight w:val="white"/>
        </w:rPr>
        <w:t>. Page layouts can be used to control the appearance of fields, related lists, and custom links on standard and custom objects' detail and edit pages.</w:t>
      </w:r>
      <w:r>
        <w:rPr>
          <w:rFonts w:ascii="Times New Roman" w:eastAsia="Times New Roman" w:hAnsi="Times New Roman" w:cs="Times New Roman"/>
          <w:color w:val="202124"/>
          <w:sz w:val="24"/>
          <w:szCs w:val="24"/>
          <w:highlight w:val="white"/>
        </w:rPr>
        <w:br/>
      </w:r>
    </w:p>
    <w:p w14:paraId="1B451BB0"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33" w:name="_heading=h.23ckvvd" w:colFirst="0" w:colLast="0"/>
      <w:bookmarkEnd w:id="33"/>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1 :</w:t>
      </w:r>
      <w:proofErr w:type="gramEnd"/>
      <w:r>
        <w:rPr>
          <w:rFonts w:ascii="Times New Roman" w:eastAsia="Times New Roman" w:hAnsi="Times New Roman" w:cs="Times New Roman"/>
          <w:b/>
          <w:sz w:val="28"/>
          <w:szCs w:val="28"/>
        </w:rPr>
        <w:t xml:space="preserve"> creating the page layout </w:t>
      </w:r>
    </w:p>
    <w:p w14:paraId="4543FDFD"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Page layout:</w:t>
      </w:r>
    </w:p>
    <w:p w14:paraId="5C739E96" w14:textId="77777777" w:rsidR="008C68F0" w:rsidRDefault="00000000">
      <w:pPr>
        <w:numPr>
          <w:ilvl w:val="0"/>
          <w:numId w:val="39"/>
        </w:numPr>
        <w:rPr>
          <w:rFonts w:ascii="Times New Roman" w:eastAsia="Times New Roman" w:hAnsi="Times New Roman" w:cs="Times New Roman"/>
          <w:sz w:val="24"/>
          <w:szCs w:val="24"/>
        </w:rPr>
      </w:pPr>
      <w:r>
        <w:rPr>
          <w:rFonts w:ascii="Cardo" w:eastAsia="Cardo" w:hAnsi="Cardo" w:cs="Cardo"/>
          <w:sz w:val="24"/>
          <w:szCs w:val="24"/>
        </w:rPr>
        <w:t>Go to Setup → Click on Object Manager → Search for the object (consumer) → From drop down select the object and click on it.</w:t>
      </w:r>
    </w:p>
    <w:p w14:paraId="5A97CBDD" w14:textId="77777777" w:rsidR="008C68F0" w:rsidRDefault="00000000">
      <w:pPr>
        <w:numPr>
          <w:ilvl w:val="0"/>
          <w:numId w:val="39"/>
        </w:numPr>
        <w:rPr>
          <w:rFonts w:ascii="Times New Roman" w:eastAsia="Times New Roman" w:hAnsi="Times New Roman" w:cs="Times New Roman"/>
          <w:sz w:val="24"/>
          <w:szCs w:val="24"/>
        </w:rPr>
      </w:pPr>
      <w:r>
        <w:rPr>
          <w:rFonts w:ascii="Cardo" w:eastAsia="Cardo" w:hAnsi="Cardo" w:cs="Cardo"/>
          <w:sz w:val="24"/>
          <w:szCs w:val="24"/>
        </w:rPr>
        <w:t>Click on Page layout → Click on New.</w:t>
      </w:r>
    </w:p>
    <w:p w14:paraId="0C74C24B"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81C5DC" wp14:editId="25907FE9">
            <wp:extent cx="5943600" cy="2362200"/>
            <wp:effectExtent l="0" t="0" r="0" b="0"/>
            <wp:docPr id="1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943600" cy="2362200"/>
                    </a:xfrm>
                    <a:prstGeom prst="rect">
                      <a:avLst/>
                    </a:prstGeom>
                    <a:ln/>
                  </pic:spPr>
                </pic:pic>
              </a:graphicData>
            </a:graphic>
          </wp:inline>
        </w:drawing>
      </w:r>
    </w:p>
    <w:p w14:paraId="764E6506"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existing page layout, and give the page layout name as “consumer layout”, and click save.</w:t>
      </w:r>
    </w:p>
    <w:p w14:paraId="388696B5"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87D234" wp14:editId="7C97F672">
            <wp:extent cx="5731200" cy="1663700"/>
            <wp:effectExtent l="0" t="0" r="0" b="0"/>
            <wp:docPr id="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31200" cy="1663700"/>
                    </a:xfrm>
                    <a:prstGeom prst="rect">
                      <a:avLst/>
                    </a:prstGeom>
                    <a:ln/>
                  </pic:spPr>
                </pic:pic>
              </a:graphicData>
            </a:graphic>
          </wp:inline>
        </w:drawing>
      </w:r>
    </w:p>
    <w:p w14:paraId="1E507D97" w14:textId="77777777" w:rsidR="008C68F0" w:rsidRDefault="008C68F0">
      <w:pPr>
        <w:numPr>
          <w:ilvl w:val="0"/>
          <w:numId w:val="39"/>
        </w:numPr>
        <w:rPr>
          <w:rFonts w:ascii="Times New Roman" w:eastAsia="Times New Roman" w:hAnsi="Times New Roman" w:cs="Times New Roman"/>
          <w:sz w:val="24"/>
          <w:szCs w:val="24"/>
        </w:rPr>
      </w:pPr>
    </w:p>
    <w:p w14:paraId="10EEC98C"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Drag and drop the section field to consumer details and create the section.</w:t>
      </w:r>
    </w:p>
    <w:p w14:paraId="33B6C279" w14:textId="77777777" w:rsidR="008C68F0" w:rsidRDefault="00000000">
      <w:pPr>
        <w:numPr>
          <w:ilvl w:val="0"/>
          <w:numId w:val="39"/>
        </w:numPr>
        <w:rPr>
          <w:rFonts w:ascii="Times New Roman" w:eastAsia="Times New Roman" w:hAnsi="Times New Roman" w:cs="Times New Roman"/>
          <w:sz w:val="24"/>
          <w:szCs w:val="24"/>
        </w:rPr>
      </w:pPr>
      <w:r>
        <w:rPr>
          <w:rFonts w:ascii="Cardo" w:eastAsia="Cardo" w:hAnsi="Cardo" w:cs="Cardo"/>
          <w:sz w:val="24"/>
          <w:szCs w:val="24"/>
        </w:rPr>
        <w:t>Enter the section name as “Personal details”, → click Ok.</w:t>
      </w:r>
    </w:p>
    <w:p w14:paraId="054F61CB"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D66048" wp14:editId="7738A782">
            <wp:extent cx="5731200" cy="3251200"/>
            <wp:effectExtent l="0" t="0" r="0" b="0"/>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731200" cy="3251200"/>
                    </a:xfrm>
                    <a:prstGeom prst="rect">
                      <a:avLst/>
                    </a:prstGeom>
                    <a:ln/>
                  </pic:spPr>
                </pic:pic>
              </a:graphicData>
            </a:graphic>
          </wp:inline>
        </w:drawing>
      </w:r>
    </w:p>
    <w:p w14:paraId="5167674F"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drag the fields to this section that </w:t>
      </w:r>
      <w:proofErr w:type="gramStart"/>
      <w:r>
        <w:rPr>
          <w:rFonts w:ascii="Times New Roman" w:eastAsia="Times New Roman" w:hAnsi="Times New Roman" w:cs="Times New Roman"/>
          <w:sz w:val="24"/>
          <w:szCs w:val="24"/>
        </w:rPr>
        <w:t>mentioned ,</w:t>
      </w:r>
      <w:proofErr w:type="gramEnd"/>
      <w:r>
        <w:rPr>
          <w:rFonts w:ascii="Times New Roman" w:eastAsia="Times New Roman" w:hAnsi="Times New Roman" w:cs="Times New Roman"/>
          <w:sz w:val="24"/>
          <w:szCs w:val="24"/>
        </w:rPr>
        <w:t xml:space="preserve"> they are </w:t>
      </w:r>
    </w:p>
    <w:p w14:paraId="06F3353E" w14:textId="77777777" w:rsidR="008C68F0"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last name , consumer name , phone number, email, rice mill name.</w:t>
      </w:r>
    </w:p>
    <w:p w14:paraId="3B4E4272" w14:textId="77777777" w:rsidR="008C68F0" w:rsidRDefault="008C68F0">
      <w:pPr>
        <w:rPr>
          <w:rFonts w:ascii="Times New Roman" w:eastAsia="Times New Roman" w:hAnsi="Times New Roman" w:cs="Times New Roman"/>
          <w:sz w:val="24"/>
          <w:szCs w:val="24"/>
        </w:rPr>
      </w:pPr>
    </w:p>
    <w:p w14:paraId="4457EEB9"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process for another two sections as shown </w:t>
      </w:r>
      <w:proofErr w:type="gramStart"/>
      <w:r>
        <w:rPr>
          <w:rFonts w:ascii="Times New Roman" w:eastAsia="Times New Roman" w:hAnsi="Times New Roman" w:cs="Times New Roman"/>
          <w:sz w:val="24"/>
          <w:szCs w:val="24"/>
        </w:rPr>
        <w:t>above ,</w:t>
      </w:r>
      <w:proofErr w:type="gramEnd"/>
      <w:r>
        <w:rPr>
          <w:rFonts w:ascii="Times New Roman" w:eastAsia="Times New Roman" w:hAnsi="Times New Roman" w:cs="Times New Roman"/>
          <w:sz w:val="24"/>
          <w:szCs w:val="24"/>
        </w:rPr>
        <w:t xml:space="preserve"> they are</w:t>
      </w:r>
    </w:p>
    <w:p w14:paraId="7C6E0AD7"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section is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 , drag the fields that are </w:t>
      </w:r>
    </w:p>
    <w:p w14:paraId="24A2DFEE" w14:textId="77777777" w:rsidR="008C68F0"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 rice type.</w:t>
      </w:r>
    </w:p>
    <w:p w14:paraId="177570D3"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section is “Receipt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and drag the fields that are </w:t>
      </w:r>
    </w:p>
    <w:p w14:paraId="0F760D72" w14:textId="77777777" w:rsidR="008C68F0"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w:t>
      </w:r>
      <w:proofErr w:type="gramStart"/>
      <w:r>
        <w:rPr>
          <w:rFonts w:ascii="Times New Roman" w:eastAsia="Times New Roman" w:hAnsi="Times New Roman" w:cs="Times New Roman"/>
          <w:sz w:val="24"/>
          <w:szCs w:val="24"/>
        </w:rPr>
        <w:t>payment ,</w:t>
      </w:r>
      <w:proofErr w:type="gramEnd"/>
      <w:r>
        <w:rPr>
          <w:rFonts w:ascii="Times New Roman" w:eastAsia="Times New Roman" w:hAnsi="Times New Roman" w:cs="Times New Roman"/>
          <w:sz w:val="24"/>
          <w:szCs w:val="24"/>
        </w:rPr>
        <w:t xml:space="preserve"> Amount paid.</w:t>
      </w:r>
    </w:p>
    <w:p w14:paraId="3EEE8A22" w14:textId="77777777" w:rsidR="008C68F0" w:rsidRDefault="00000000">
      <w:pPr>
        <w:numPr>
          <w:ilvl w:val="0"/>
          <w:numId w:val="39"/>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Then ,</w:t>
      </w:r>
      <w:proofErr w:type="gramEnd"/>
      <w:r>
        <w:rPr>
          <w:rFonts w:ascii="Times New Roman" w:eastAsia="Times New Roman" w:hAnsi="Times New Roman" w:cs="Times New Roman"/>
          <w:sz w:val="24"/>
          <w:szCs w:val="24"/>
        </w:rPr>
        <w:t xml:space="preserve"> Click save.</w:t>
      </w:r>
    </w:p>
    <w:p w14:paraId="60360B46"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F2215" wp14:editId="4F4B6335">
            <wp:extent cx="5943600" cy="237490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943600" cy="2374900"/>
                    </a:xfrm>
                    <a:prstGeom prst="rect">
                      <a:avLst/>
                    </a:prstGeom>
                    <a:ln/>
                  </pic:spPr>
                </pic:pic>
              </a:graphicData>
            </a:graphic>
          </wp:inline>
        </w:drawing>
      </w:r>
    </w:p>
    <w:p w14:paraId="145B5CDE" w14:textId="77777777" w:rsidR="008C68F0" w:rsidRDefault="008C68F0">
      <w:pPr>
        <w:rPr>
          <w:rFonts w:ascii="Times New Roman" w:eastAsia="Times New Roman" w:hAnsi="Times New Roman" w:cs="Times New Roman"/>
          <w:sz w:val="24"/>
          <w:szCs w:val="24"/>
        </w:rPr>
      </w:pPr>
    </w:p>
    <w:p w14:paraId="10065B5C" w14:textId="77777777" w:rsidR="008C68F0" w:rsidRDefault="008C68F0">
      <w:pPr>
        <w:rPr>
          <w:rFonts w:ascii="Times New Roman" w:eastAsia="Times New Roman" w:hAnsi="Times New Roman" w:cs="Times New Roman"/>
          <w:sz w:val="24"/>
          <w:szCs w:val="24"/>
        </w:rPr>
      </w:pPr>
    </w:p>
    <w:p w14:paraId="5EEBA06D" w14:textId="77777777" w:rsidR="008C68F0" w:rsidRDefault="008C68F0">
      <w:pPr>
        <w:rPr>
          <w:rFonts w:ascii="Times New Roman" w:eastAsia="Times New Roman" w:hAnsi="Times New Roman" w:cs="Times New Roman"/>
          <w:sz w:val="24"/>
          <w:szCs w:val="24"/>
        </w:rPr>
      </w:pPr>
    </w:p>
    <w:p w14:paraId="107664CB" w14:textId="77777777" w:rsidR="008C68F0" w:rsidRDefault="00000000">
      <w:pPr>
        <w:pStyle w:val="Heading1"/>
        <w:spacing w:before="300" w:after="300"/>
        <w:rPr>
          <w:rFonts w:ascii="Times New Roman" w:eastAsia="Times New Roman" w:hAnsi="Times New Roman" w:cs="Times New Roman"/>
          <w:b/>
          <w:sz w:val="28"/>
          <w:szCs w:val="28"/>
        </w:rPr>
      </w:pPr>
      <w:bookmarkStart w:id="34" w:name="_heading=h.ihv636" w:colFirst="0" w:colLast="0"/>
      <w:bookmarkEnd w:id="34"/>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7 :</w:t>
      </w:r>
      <w:proofErr w:type="gramEnd"/>
      <w:r>
        <w:rPr>
          <w:rFonts w:ascii="Times New Roman" w:eastAsia="Times New Roman" w:hAnsi="Times New Roman" w:cs="Times New Roman"/>
          <w:b/>
          <w:sz w:val="28"/>
          <w:szCs w:val="28"/>
        </w:rPr>
        <w:t xml:space="preserve"> Profiles</w:t>
      </w:r>
    </w:p>
    <w:p w14:paraId="29058881" w14:textId="77777777" w:rsidR="008C68F0" w:rsidRDefault="00000000">
      <w:pPr>
        <w:widowControl w:val="0"/>
        <w:spacing w:before="289" w:line="264" w:lineRule="auto"/>
        <w:ind w:right="-4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 profile is a group/collection of settings and permissions that define what a user can do in salesforce. </w:t>
      </w:r>
      <w:r>
        <w:rPr>
          <w:rFonts w:ascii="Times New Roman" w:eastAsia="Times New Roman" w:hAnsi="Times New Roman" w:cs="Times New Roman"/>
          <w:color w:val="333333"/>
          <w:sz w:val="24"/>
          <w:szCs w:val="24"/>
          <w:highlight w:val="white"/>
        </w:rPr>
        <w:t>Profile controls “Object permissions, Field permissions, User permissions, Tab settings,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App settings, Apex class access, Visualforce page access, Page layouts, Record Types,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Login hours &amp; Login IP ranges.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You can define profiles by the user's job function. For </w:t>
      </w:r>
      <w:proofErr w:type="gramStart"/>
      <w:r>
        <w:rPr>
          <w:rFonts w:ascii="Times New Roman" w:eastAsia="Times New Roman" w:hAnsi="Times New Roman" w:cs="Times New Roman"/>
          <w:color w:val="333333"/>
          <w:sz w:val="24"/>
          <w:szCs w:val="24"/>
          <w:highlight w:val="white"/>
        </w:rPr>
        <w:t>example</w:t>
      </w:r>
      <w:proofErr w:type="gramEnd"/>
      <w:r>
        <w:rPr>
          <w:rFonts w:ascii="Times New Roman" w:eastAsia="Times New Roman" w:hAnsi="Times New Roman" w:cs="Times New Roman"/>
          <w:color w:val="333333"/>
          <w:sz w:val="24"/>
          <w:szCs w:val="24"/>
          <w:highlight w:val="white"/>
        </w:rPr>
        <w:t xml:space="preserve"> System Administrator,</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Developer, Sales Representative.</w:t>
      </w:r>
      <w:r>
        <w:rPr>
          <w:rFonts w:ascii="Times New Roman" w:eastAsia="Times New Roman" w:hAnsi="Times New Roman" w:cs="Times New Roman"/>
          <w:color w:val="333333"/>
          <w:sz w:val="24"/>
          <w:szCs w:val="24"/>
        </w:rPr>
        <w:t xml:space="preserve"> </w:t>
      </w:r>
    </w:p>
    <w:p w14:paraId="54527EA6" w14:textId="77777777" w:rsidR="008C68F0" w:rsidRDefault="00000000">
      <w:pPr>
        <w:widowControl w:val="0"/>
        <w:spacing w:before="332"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Types of profiles in salesforce</w:t>
      </w:r>
      <w:r>
        <w:rPr>
          <w:rFonts w:ascii="Times New Roman" w:eastAsia="Times New Roman" w:hAnsi="Times New Roman" w:cs="Times New Roman"/>
          <w:b/>
          <w:sz w:val="28"/>
          <w:szCs w:val="28"/>
        </w:rPr>
        <w:t xml:space="preserve"> </w:t>
      </w:r>
    </w:p>
    <w:p w14:paraId="7BD19293" w14:textId="77777777" w:rsidR="008C68F0" w:rsidRDefault="00000000">
      <w:pPr>
        <w:numPr>
          <w:ilvl w:val="0"/>
          <w:numId w:val="3"/>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Standard profiles: </w:t>
      </w:r>
    </w:p>
    <w:p w14:paraId="31F0FD4D"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salesforce provides below standard profiles. </w:t>
      </w:r>
    </w:p>
    <w:p w14:paraId="05323C08"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Contract Manager</w:t>
      </w:r>
    </w:p>
    <w:p w14:paraId="7335B633"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Read Only</w:t>
      </w:r>
    </w:p>
    <w:p w14:paraId="6E9BC4AD"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Marketing User</w:t>
      </w:r>
    </w:p>
    <w:p w14:paraId="68D50E51"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Solutions Manager</w:t>
      </w:r>
    </w:p>
    <w:p w14:paraId="509321CD"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User</w:t>
      </w:r>
    </w:p>
    <w:p w14:paraId="37849049"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Administrator.</w:t>
      </w:r>
    </w:p>
    <w:p w14:paraId="73A0200D"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cannot </w:t>
      </w:r>
      <w:proofErr w:type="gramStart"/>
      <w:r>
        <w:rPr>
          <w:rFonts w:ascii="Times New Roman" w:eastAsia="Times New Roman" w:hAnsi="Times New Roman" w:cs="Times New Roman"/>
          <w:sz w:val="24"/>
          <w:szCs w:val="24"/>
        </w:rPr>
        <w:t>deleted</w:t>
      </w:r>
      <w:proofErr w:type="gramEnd"/>
      <w:r>
        <w:rPr>
          <w:rFonts w:ascii="Times New Roman" w:eastAsia="Times New Roman" w:hAnsi="Times New Roman" w:cs="Times New Roman"/>
          <w:sz w:val="24"/>
          <w:szCs w:val="24"/>
        </w:rPr>
        <w:t xml:space="preserve"> standard ones </w:t>
      </w:r>
    </w:p>
    <w:p w14:paraId="60FA8343"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of these standard ones includes a default set of permissions for all of the standard objects available on the platform. </w:t>
      </w:r>
    </w:p>
    <w:p w14:paraId="058A9AF4" w14:textId="77777777" w:rsidR="008C68F0" w:rsidRDefault="008C68F0">
      <w:pPr>
        <w:ind w:left="425"/>
        <w:rPr>
          <w:rFonts w:ascii="Times New Roman" w:eastAsia="Times New Roman" w:hAnsi="Times New Roman" w:cs="Times New Roman"/>
          <w:sz w:val="24"/>
          <w:szCs w:val="24"/>
        </w:rPr>
      </w:pPr>
    </w:p>
    <w:p w14:paraId="31672E8D" w14:textId="77777777" w:rsidR="008C68F0" w:rsidRDefault="008C68F0">
      <w:pPr>
        <w:ind w:left="425"/>
        <w:rPr>
          <w:rFonts w:ascii="Times New Roman" w:eastAsia="Times New Roman" w:hAnsi="Times New Roman" w:cs="Times New Roman"/>
          <w:sz w:val="24"/>
          <w:szCs w:val="24"/>
        </w:rPr>
      </w:pPr>
    </w:p>
    <w:p w14:paraId="5E719BA1" w14:textId="77777777" w:rsidR="008C68F0" w:rsidRDefault="00000000">
      <w:pPr>
        <w:numPr>
          <w:ilvl w:val="0"/>
          <w:numId w:val="3"/>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Custom Profiles: </w:t>
      </w:r>
    </w:p>
    <w:p w14:paraId="476C6979"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ones defined by us. </w:t>
      </w:r>
    </w:p>
    <w:p w14:paraId="251715B5"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They can be deleted if there are no users assigned with that particular one.</w:t>
      </w:r>
    </w:p>
    <w:p w14:paraId="01A896ED" w14:textId="77777777" w:rsidR="008C68F0" w:rsidRDefault="008C68F0">
      <w:pPr>
        <w:rPr>
          <w:rFonts w:ascii="Times New Roman" w:eastAsia="Times New Roman" w:hAnsi="Times New Roman" w:cs="Times New Roman"/>
          <w:color w:val="202124"/>
          <w:sz w:val="24"/>
          <w:szCs w:val="24"/>
          <w:highlight w:val="white"/>
        </w:rPr>
      </w:pPr>
    </w:p>
    <w:p w14:paraId="3BB2B13A" w14:textId="77777777" w:rsidR="008C68F0" w:rsidRDefault="00000000">
      <w:pPr>
        <w:pStyle w:val="Heading2"/>
        <w:rPr>
          <w:rFonts w:ascii="Times New Roman" w:eastAsia="Times New Roman" w:hAnsi="Times New Roman" w:cs="Times New Roman"/>
          <w:b/>
          <w:sz w:val="28"/>
          <w:szCs w:val="28"/>
        </w:rPr>
      </w:pPr>
      <w:bookmarkStart w:id="35" w:name="_heading=h.32hioqz" w:colFirst="0" w:colLast="0"/>
      <w:bookmarkEnd w:id="35"/>
      <w:r>
        <w:rPr>
          <w:rFonts w:ascii="Times New Roman" w:eastAsia="Times New Roman" w:hAnsi="Times New Roman" w:cs="Times New Roman"/>
          <w:b/>
          <w:sz w:val="28"/>
          <w:szCs w:val="28"/>
        </w:rPr>
        <w:t>Activity 1: owner Profile</w:t>
      </w:r>
    </w:p>
    <w:p w14:paraId="5145E193"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 create a new profile: </w:t>
      </w:r>
    </w:p>
    <w:p w14:paraId="00EBB21A" w14:textId="77777777" w:rsidR="008C68F0" w:rsidRDefault="00000000">
      <w:pPr>
        <w:numPr>
          <w:ilvl w:val="0"/>
          <w:numId w:val="12"/>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User) → enter profile name (owner) → Save.</w:t>
      </w:r>
    </w:p>
    <w:p w14:paraId="6D1C3FEC" w14:textId="77777777" w:rsidR="008C68F0" w:rsidRDefault="00000000">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29D175" wp14:editId="515529E1">
            <wp:extent cx="5943600" cy="2819400"/>
            <wp:effectExtent l="0" t="0" r="0" b="0"/>
            <wp:docPr id="8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943600" cy="2819400"/>
                    </a:xfrm>
                    <a:prstGeom prst="rect">
                      <a:avLst/>
                    </a:prstGeom>
                    <a:ln/>
                  </pic:spPr>
                </pic:pic>
              </a:graphicData>
            </a:graphic>
          </wp:inline>
        </w:drawing>
      </w:r>
    </w:p>
    <w:p w14:paraId="6FCD2E94" w14:textId="77777777" w:rsidR="008C68F0"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Scroll down to Custom Object Permissions and Give access permissions for consumers,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2D80D416" w14:textId="77777777" w:rsidR="008C68F0" w:rsidRDefault="00000000">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34754E" wp14:editId="3684FFA3">
            <wp:extent cx="5943600" cy="2870200"/>
            <wp:effectExtent l="0" t="0" r="0" b="0"/>
            <wp:docPr id="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943600" cy="2870200"/>
                    </a:xfrm>
                    <a:prstGeom prst="rect">
                      <a:avLst/>
                    </a:prstGeom>
                    <a:ln/>
                  </pic:spPr>
                </pic:pic>
              </a:graphicData>
            </a:graphic>
          </wp:inline>
        </w:drawing>
      </w:r>
    </w:p>
    <w:p w14:paraId="42550E42" w14:textId="77777777" w:rsidR="008C68F0" w:rsidRDefault="00000000">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access and save it.</w:t>
      </w:r>
    </w:p>
    <w:p w14:paraId="5410D1A4" w14:textId="77777777" w:rsidR="008C68F0" w:rsidRDefault="008C68F0">
      <w:pPr>
        <w:rPr>
          <w:rFonts w:ascii="Times New Roman" w:eastAsia="Times New Roman" w:hAnsi="Times New Roman" w:cs="Times New Roman"/>
          <w:sz w:val="24"/>
          <w:szCs w:val="24"/>
        </w:rPr>
      </w:pPr>
    </w:p>
    <w:p w14:paraId="24476E5A" w14:textId="77777777" w:rsidR="008C68F0" w:rsidRDefault="00000000">
      <w:pPr>
        <w:pStyle w:val="Heading2"/>
        <w:rPr>
          <w:rFonts w:ascii="Times New Roman" w:eastAsia="Times New Roman" w:hAnsi="Times New Roman" w:cs="Times New Roman"/>
          <w:b/>
          <w:sz w:val="28"/>
          <w:szCs w:val="28"/>
        </w:rPr>
      </w:pPr>
      <w:bookmarkStart w:id="36" w:name="_heading=h.1hmsyys" w:colFirst="0" w:colLast="0"/>
      <w:bookmarkEnd w:id="36"/>
      <w:r>
        <w:rPr>
          <w:rFonts w:ascii="Times New Roman" w:eastAsia="Times New Roman" w:hAnsi="Times New Roman" w:cs="Times New Roman"/>
          <w:b/>
          <w:sz w:val="28"/>
          <w:szCs w:val="28"/>
        </w:rPr>
        <w:t>Activity 2</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employer Profile</w:t>
      </w:r>
    </w:p>
    <w:p w14:paraId="63612A24" w14:textId="77777777" w:rsidR="008C68F0" w:rsidRDefault="00000000">
      <w:pPr>
        <w:numPr>
          <w:ilvl w:val="0"/>
          <w:numId w:val="9"/>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(employer) → Save.</w:t>
      </w:r>
    </w:p>
    <w:p w14:paraId="219A90CE"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41B1EDA0"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Custom App settings as default for the rice </w:t>
      </w:r>
      <w:proofErr w:type="gramStart"/>
      <w:r>
        <w:rPr>
          <w:rFonts w:ascii="Times New Roman" w:eastAsia="Times New Roman" w:hAnsi="Times New Roman" w:cs="Times New Roman"/>
          <w:sz w:val="24"/>
          <w:szCs w:val="24"/>
        </w:rPr>
        <w:t>mill..</w:t>
      </w:r>
      <w:proofErr w:type="gramEnd"/>
    </w:p>
    <w:p w14:paraId="61F5F534"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Scroll down to Custom Object Permissions and Give access permissions for consumer,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33CCC32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4FE2F0" wp14:editId="3EC1D90B">
            <wp:extent cx="5943600" cy="2794000"/>
            <wp:effectExtent l="0" t="0" r="0" b="0"/>
            <wp:docPr id="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943600" cy="2794000"/>
                    </a:xfrm>
                    <a:prstGeom prst="rect">
                      <a:avLst/>
                    </a:prstGeom>
                    <a:ln/>
                  </pic:spPr>
                </pic:pic>
              </a:graphicData>
            </a:graphic>
          </wp:inline>
        </w:drawing>
      </w:r>
    </w:p>
    <w:p w14:paraId="516875C8"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2F7B4ABB" w14:textId="77777777" w:rsidR="008C68F0" w:rsidRDefault="008C68F0">
      <w:pPr>
        <w:rPr>
          <w:rFonts w:ascii="Times New Roman" w:eastAsia="Times New Roman" w:hAnsi="Times New Roman" w:cs="Times New Roman"/>
          <w:sz w:val="24"/>
          <w:szCs w:val="24"/>
        </w:rPr>
      </w:pPr>
    </w:p>
    <w:p w14:paraId="27EEAFF1" w14:textId="77777777" w:rsidR="008C68F0" w:rsidRDefault="008C68F0">
      <w:pPr>
        <w:rPr>
          <w:rFonts w:ascii="Times New Roman" w:eastAsia="Times New Roman" w:hAnsi="Times New Roman" w:cs="Times New Roman"/>
          <w:sz w:val="24"/>
          <w:szCs w:val="24"/>
        </w:rPr>
      </w:pPr>
    </w:p>
    <w:p w14:paraId="0AE07962" w14:textId="77777777" w:rsidR="008C68F0" w:rsidRDefault="00000000">
      <w:pPr>
        <w:pStyle w:val="Heading2"/>
        <w:rPr>
          <w:rFonts w:ascii="Times New Roman" w:eastAsia="Times New Roman" w:hAnsi="Times New Roman" w:cs="Times New Roman"/>
          <w:b/>
          <w:sz w:val="28"/>
          <w:szCs w:val="28"/>
        </w:rPr>
      </w:pPr>
      <w:bookmarkStart w:id="37" w:name="_heading=h.41mghml" w:colFirst="0" w:colLast="0"/>
      <w:bookmarkEnd w:id="37"/>
      <w:r>
        <w:rPr>
          <w:rFonts w:ascii="Times New Roman" w:eastAsia="Times New Roman" w:hAnsi="Times New Roman" w:cs="Times New Roman"/>
          <w:b/>
          <w:sz w:val="28"/>
          <w:szCs w:val="28"/>
        </w:rPr>
        <w:t xml:space="preserve"> Activity 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worker Profile</w:t>
      </w:r>
    </w:p>
    <w:p w14:paraId="609D6D5B" w14:textId="77777777" w:rsidR="008C68F0" w:rsidRDefault="00000000">
      <w:pPr>
        <w:numPr>
          <w:ilvl w:val="0"/>
          <w:numId w:val="42"/>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(worker) → Save.</w:t>
      </w:r>
    </w:p>
    <w:p w14:paraId="12792436"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4C6EF186"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Custom App settings as default for the rice mill.</w:t>
      </w:r>
    </w:p>
    <w:p w14:paraId="57348D93"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Scroll down to Custom Object Permissions and Give access permissions for consumer,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16282FD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B05C41" wp14:editId="61CFFA9C">
            <wp:extent cx="5943600" cy="2628900"/>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943600" cy="2628900"/>
                    </a:xfrm>
                    <a:prstGeom prst="rect">
                      <a:avLst/>
                    </a:prstGeom>
                    <a:ln/>
                  </pic:spPr>
                </pic:pic>
              </a:graphicData>
            </a:graphic>
          </wp:inline>
        </w:drawing>
      </w:r>
    </w:p>
    <w:p w14:paraId="1EBF68F4"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302A0E11" w14:textId="77777777" w:rsidR="008C68F0" w:rsidRDefault="008C68F0">
      <w:pPr>
        <w:rPr>
          <w:rFonts w:ascii="Times New Roman" w:eastAsia="Times New Roman" w:hAnsi="Times New Roman" w:cs="Times New Roman"/>
          <w:sz w:val="24"/>
          <w:szCs w:val="24"/>
        </w:rPr>
      </w:pPr>
    </w:p>
    <w:p w14:paraId="586A6935" w14:textId="77777777" w:rsidR="008C68F0" w:rsidRDefault="00000000">
      <w:pPr>
        <w:pStyle w:val="Heading1"/>
        <w:spacing w:before="300" w:after="300"/>
        <w:rPr>
          <w:rFonts w:ascii="Times New Roman" w:eastAsia="Times New Roman" w:hAnsi="Times New Roman" w:cs="Times New Roman"/>
          <w:b/>
          <w:sz w:val="28"/>
          <w:szCs w:val="28"/>
        </w:rPr>
      </w:pPr>
      <w:bookmarkStart w:id="38" w:name="_heading=h.2grqrue" w:colFirst="0" w:colLast="0"/>
      <w:bookmarkEnd w:id="38"/>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8 :</w:t>
      </w:r>
      <w:proofErr w:type="gramEnd"/>
      <w:r>
        <w:rPr>
          <w:rFonts w:ascii="Times New Roman" w:eastAsia="Times New Roman" w:hAnsi="Times New Roman" w:cs="Times New Roman"/>
          <w:b/>
          <w:sz w:val="28"/>
          <w:szCs w:val="28"/>
        </w:rPr>
        <w:t xml:space="preserve"> Role &amp; Role Hierarchy </w:t>
      </w:r>
    </w:p>
    <w:p w14:paraId="0552F797"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5AF10D75" w14:textId="77777777" w:rsidR="008C68F0" w:rsidRDefault="008C68F0">
      <w:pPr>
        <w:rPr>
          <w:rFonts w:ascii="Times New Roman" w:eastAsia="Times New Roman" w:hAnsi="Times New Roman" w:cs="Times New Roman"/>
          <w:sz w:val="24"/>
          <w:szCs w:val="24"/>
        </w:rPr>
      </w:pPr>
    </w:p>
    <w:p w14:paraId="6C9E24C8" w14:textId="77777777" w:rsidR="008C68F0" w:rsidRDefault="00000000">
      <w:pPr>
        <w:pStyle w:val="Heading2"/>
        <w:rPr>
          <w:rFonts w:ascii="Times New Roman" w:eastAsia="Times New Roman" w:hAnsi="Times New Roman" w:cs="Times New Roman"/>
          <w:b/>
        </w:rPr>
      </w:pPr>
      <w:bookmarkStart w:id="39" w:name="_heading=h.vx1227" w:colFirst="0" w:colLast="0"/>
      <w:bookmarkEnd w:id="39"/>
      <w:r>
        <w:rPr>
          <w:rFonts w:ascii="Times New Roman" w:eastAsia="Times New Roman" w:hAnsi="Times New Roman" w:cs="Times New Roman"/>
          <w:b/>
          <w:sz w:val="28"/>
          <w:szCs w:val="28"/>
        </w:rPr>
        <w:t>Activity 1: Creating owner Role</w:t>
      </w:r>
    </w:p>
    <w:p w14:paraId="09F60059"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owner Role:</w:t>
      </w:r>
    </w:p>
    <w:p w14:paraId="3D781B31" w14:textId="77777777" w:rsidR="008C68F0" w:rsidRDefault="00000000">
      <w:pPr>
        <w:numPr>
          <w:ilvl w:val="0"/>
          <w:numId w:val="51"/>
        </w:numPr>
        <w:ind w:left="425"/>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43B7FDDE" w14:textId="77777777" w:rsidR="008C68F0" w:rsidRDefault="00000000">
      <w:pPr>
        <w:numPr>
          <w:ilvl w:val="0"/>
          <w:numId w:val="51"/>
        </w:numPr>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04930A0A"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CE1A14" wp14:editId="37CB17DB">
            <wp:extent cx="5731200" cy="2120900"/>
            <wp:effectExtent l="0" t="0" r="0" b="0"/>
            <wp:docPr id="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1200" cy="2120900"/>
                    </a:xfrm>
                    <a:prstGeom prst="rect">
                      <a:avLst/>
                    </a:prstGeom>
                    <a:ln/>
                  </pic:spPr>
                </pic:pic>
              </a:graphicData>
            </a:graphic>
          </wp:inline>
        </w:drawing>
      </w:r>
    </w:p>
    <w:p w14:paraId="17F4D3B0" w14:textId="77777777" w:rsidR="008C68F0"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Expand All and click on add role under whom this role works.</w:t>
      </w:r>
    </w:p>
    <w:p w14:paraId="2669C74E"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55EF4F2" wp14:editId="26E79DDD">
            <wp:extent cx="5731200" cy="1841500"/>
            <wp:effectExtent l="0" t="0" r="0" 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1841500"/>
                    </a:xfrm>
                    <a:prstGeom prst="rect">
                      <a:avLst/>
                    </a:prstGeom>
                    <a:ln/>
                  </pic:spPr>
                </pic:pic>
              </a:graphicData>
            </a:graphic>
          </wp:inline>
        </w:drawing>
      </w:r>
    </w:p>
    <w:p w14:paraId="430FAFF0" w14:textId="77777777" w:rsidR="008C68F0" w:rsidRDefault="008C68F0">
      <w:pPr>
        <w:rPr>
          <w:rFonts w:ascii="Times New Roman" w:eastAsia="Times New Roman" w:hAnsi="Times New Roman" w:cs="Times New Roman"/>
          <w:sz w:val="24"/>
          <w:szCs w:val="24"/>
        </w:rPr>
      </w:pPr>
    </w:p>
    <w:p w14:paraId="4BDD514B" w14:textId="77777777" w:rsidR="008C68F0" w:rsidRDefault="008C68F0">
      <w:pPr>
        <w:rPr>
          <w:rFonts w:ascii="Times New Roman" w:eastAsia="Times New Roman" w:hAnsi="Times New Roman" w:cs="Times New Roman"/>
          <w:sz w:val="24"/>
          <w:szCs w:val="24"/>
        </w:rPr>
      </w:pPr>
    </w:p>
    <w:p w14:paraId="0484928D" w14:textId="77777777" w:rsidR="008C68F0"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Label as “owner” and Role name gets auto populated. Then click on Save.</w:t>
      </w:r>
    </w:p>
    <w:p w14:paraId="6CF6D8B4" w14:textId="77777777" w:rsidR="008C68F0"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9FF8BC" wp14:editId="7A1608C7">
            <wp:extent cx="5943600" cy="2832100"/>
            <wp:effectExtent l="0" t="0" r="0" b="0"/>
            <wp:docPr id="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943600" cy="2832100"/>
                    </a:xfrm>
                    <a:prstGeom prst="rect">
                      <a:avLst/>
                    </a:prstGeom>
                    <a:ln/>
                  </pic:spPr>
                </pic:pic>
              </a:graphicData>
            </a:graphic>
          </wp:inline>
        </w:drawing>
      </w:r>
    </w:p>
    <w:p w14:paraId="54E4550B" w14:textId="77777777" w:rsidR="008C68F0"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and save it.</w:t>
      </w:r>
    </w:p>
    <w:p w14:paraId="569F7750" w14:textId="77777777" w:rsidR="008C68F0" w:rsidRDefault="008C68F0">
      <w:pPr>
        <w:rPr>
          <w:rFonts w:ascii="Times New Roman" w:eastAsia="Times New Roman" w:hAnsi="Times New Roman" w:cs="Times New Roman"/>
          <w:sz w:val="24"/>
          <w:szCs w:val="24"/>
        </w:rPr>
      </w:pPr>
    </w:p>
    <w:p w14:paraId="3EB11C9E" w14:textId="77777777" w:rsidR="008C68F0" w:rsidRDefault="008C68F0">
      <w:pPr>
        <w:rPr>
          <w:rFonts w:ascii="Times New Roman" w:eastAsia="Times New Roman" w:hAnsi="Times New Roman" w:cs="Times New Roman"/>
          <w:sz w:val="24"/>
          <w:szCs w:val="24"/>
        </w:rPr>
      </w:pPr>
    </w:p>
    <w:p w14:paraId="2BA3AA19" w14:textId="77777777" w:rsidR="008C68F0" w:rsidRDefault="008C68F0">
      <w:pPr>
        <w:rPr>
          <w:rFonts w:ascii="Times New Roman" w:eastAsia="Times New Roman" w:hAnsi="Times New Roman" w:cs="Times New Roman"/>
          <w:sz w:val="24"/>
          <w:szCs w:val="24"/>
        </w:rPr>
      </w:pPr>
    </w:p>
    <w:p w14:paraId="40C14C9C" w14:textId="77777777" w:rsidR="008C68F0" w:rsidRDefault="00000000">
      <w:pPr>
        <w:pStyle w:val="Heading2"/>
        <w:rPr>
          <w:rFonts w:ascii="Times New Roman" w:eastAsia="Times New Roman" w:hAnsi="Times New Roman" w:cs="Times New Roman"/>
          <w:b/>
          <w:sz w:val="28"/>
          <w:szCs w:val="28"/>
        </w:rPr>
      </w:pPr>
      <w:bookmarkStart w:id="40" w:name="_heading=h.3fwokq0" w:colFirst="0" w:colLast="0"/>
      <w:bookmarkEnd w:id="40"/>
      <w:r>
        <w:rPr>
          <w:rFonts w:ascii="Times New Roman" w:eastAsia="Times New Roman" w:hAnsi="Times New Roman" w:cs="Times New Roman"/>
          <w:b/>
          <w:sz w:val="28"/>
          <w:szCs w:val="28"/>
        </w:rPr>
        <w:t>Activity 2: Creating employer roles</w:t>
      </w:r>
    </w:p>
    <w:p w14:paraId="52A4DA1B"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another two roles under manager </w:t>
      </w:r>
    </w:p>
    <w:p w14:paraId="19502B0F" w14:textId="77777777" w:rsidR="008C68F0" w:rsidRDefault="00000000">
      <w:pPr>
        <w:numPr>
          <w:ilvl w:val="0"/>
          <w:numId w:val="17"/>
        </w:numPr>
        <w:ind w:left="425"/>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33908B7B" w14:textId="77777777" w:rsidR="008C68F0" w:rsidRDefault="00000000">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plus on CEO role, and click add role under owner.</w:t>
      </w:r>
    </w:p>
    <w:p w14:paraId="4B43CDE4" w14:textId="77777777" w:rsidR="008C68F0" w:rsidRDefault="00000000">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5BBB3F" wp14:editId="6C2B2A96">
            <wp:extent cx="5943600" cy="2857500"/>
            <wp:effectExtent l="0" t="0" r="0" b="0"/>
            <wp:docPr id="1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943600" cy="2857500"/>
                    </a:xfrm>
                    <a:prstGeom prst="rect">
                      <a:avLst/>
                    </a:prstGeom>
                    <a:ln/>
                  </pic:spPr>
                </pic:pic>
              </a:graphicData>
            </a:graphic>
          </wp:inline>
        </w:drawing>
      </w:r>
    </w:p>
    <w:p w14:paraId="033E865D" w14:textId="77777777" w:rsidR="008C68F0" w:rsidRDefault="008C68F0">
      <w:pPr>
        <w:rPr>
          <w:rFonts w:ascii="Times New Roman" w:eastAsia="Times New Roman" w:hAnsi="Times New Roman" w:cs="Times New Roman"/>
          <w:sz w:val="24"/>
          <w:szCs w:val="24"/>
        </w:rPr>
      </w:pPr>
    </w:p>
    <w:p w14:paraId="10B54BCB" w14:textId="77777777" w:rsidR="008C68F0" w:rsidRDefault="00000000">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Label as “employer” and Role name gets auto populated. Then click on Save.</w:t>
      </w:r>
    </w:p>
    <w:p w14:paraId="16297275" w14:textId="77777777" w:rsidR="008C68F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the same steps, for another role.</w:t>
      </w:r>
    </w:p>
    <w:p w14:paraId="4F18B677" w14:textId="77777777" w:rsidR="008C68F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plus on CEO role, and click plus on owner, and click add role under employer</w:t>
      </w:r>
      <w:r>
        <w:rPr>
          <w:rFonts w:ascii="Times New Roman" w:eastAsia="Times New Roman" w:hAnsi="Times New Roman" w:cs="Times New Roman"/>
          <w:noProof/>
          <w:sz w:val="24"/>
          <w:szCs w:val="24"/>
        </w:rPr>
        <w:drawing>
          <wp:inline distT="114300" distB="114300" distL="114300" distR="114300" wp14:anchorId="4F0DC05E" wp14:editId="5D99A3FF">
            <wp:extent cx="5943600" cy="2882900"/>
            <wp:effectExtent l="0" t="0" r="0" b="0"/>
            <wp:docPr id="1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943600" cy="2882900"/>
                    </a:xfrm>
                    <a:prstGeom prst="rect">
                      <a:avLst/>
                    </a:prstGeom>
                    <a:ln/>
                  </pic:spPr>
                </pic:pic>
              </a:graphicData>
            </a:graphic>
          </wp:inline>
        </w:drawing>
      </w:r>
      <w:r>
        <w:rPr>
          <w:rFonts w:ascii="Times New Roman" w:eastAsia="Times New Roman" w:hAnsi="Times New Roman" w:cs="Times New Roman"/>
          <w:sz w:val="24"/>
          <w:szCs w:val="24"/>
        </w:rPr>
        <w:t>.</w:t>
      </w:r>
    </w:p>
    <w:p w14:paraId="021CC368" w14:textId="77777777" w:rsidR="008C68F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give Label as “worker” and Role name gets auto populated. Then click on Save.</w:t>
      </w:r>
    </w:p>
    <w:p w14:paraId="24812DE5" w14:textId="77777777" w:rsidR="008C68F0" w:rsidRDefault="008C68F0">
      <w:pPr>
        <w:rPr>
          <w:rFonts w:ascii="Times New Roman" w:eastAsia="Times New Roman" w:hAnsi="Times New Roman" w:cs="Times New Roman"/>
          <w:sz w:val="24"/>
          <w:szCs w:val="24"/>
        </w:rPr>
      </w:pPr>
    </w:p>
    <w:p w14:paraId="0ACA7E1E" w14:textId="77777777" w:rsidR="008C68F0" w:rsidRDefault="008C68F0">
      <w:pPr>
        <w:rPr>
          <w:rFonts w:ascii="Times New Roman" w:eastAsia="Times New Roman" w:hAnsi="Times New Roman" w:cs="Times New Roman"/>
          <w:sz w:val="24"/>
          <w:szCs w:val="24"/>
        </w:rPr>
      </w:pPr>
    </w:p>
    <w:p w14:paraId="1554F9CD" w14:textId="77777777" w:rsidR="008C68F0" w:rsidRDefault="00000000">
      <w:pPr>
        <w:pStyle w:val="Heading1"/>
        <w:spacing w:before="300" w:after="300"/>
        <w:rPr>
          <w:rFonts w:ascii="Times New Roman" w:eastAsia="Times New Roman" w:hAnsi="Times New Roman" w:cs="Times New Roman"/>
          <w:b/>
          <w:sz w:val="28"/>
          <w:szCs w:val="28"/>
        </w:rPr>
      </w:pPr>
      <w:bookmarkStart w:id="41" w:name="_heading=h.1v1yuxt" w:colFirst="0" w:colLast="0"/>
      <w:bookmarkEnd w:id="41"/>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Users</w:t>
      </w:r>
    </w:p>
    <w:p w14:paraId="77FFEA16" w14:textId="77777777" w:rsidR="008C68F0" w:rsidRDefault="00000000">
      <w:pPr>
        <w:spacing w:before="300" w:after="300"/>
        <w:rPr>
          <w:rFonts w:ascii="Times New Roman" w:eastAsia="Times New Roman" w:hAnsi="Times New Roman" w:cs="Times New Roman"/>
          <w:color w:val="333333"/>
          <w:sz w:val="24"/>
          <w:szCs w:val="24"/>
        </w:rPr>
      </w:pPr>
      <w:r>
        <w:rPr>
          <w:b/>
          <w:sz w:val="28"/>
          <w:szCs w:val="28"/>
        </w:rPr>
        <w:br/>
      </w:r>
      <w:r>
        <w:rPr>
          <w:rFonts w:ascii="Times New Roman" w:eastAsia="Times New Roman" w:hAnsi="Times New Roman" w:cs="Times New Roman"/>
          <w:color w:val="333333"/>
          <w:sz w:val="24"/>
          <w:szCs w:val="24"/>
          <w:highlight w:val="white"/>
        </w:rPr>
        <w:t>A user is anyone who logs in to Salesforce. Users are employees at your company, such</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as sales reps, managers, and IT specialists, who need access to the company's records.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Every user in Salesforce has a user account. The user account identifies the user, and the</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user account settings determine what features and records the user can access.</w:t>
      </w:r>
    </w:p>
    <w:p w14:paraId="2FC44C2C" w14:textId="77777777" w:rsidR="008C68F0" w:rsidRDefault="008C68F0"/>
    <w:p w14:paraId="18AB0955" w14:textId="77777777" w:rsidR="008C68F0" w:rsidRDefault="00000000">
      <w:pPr>
        <w:pStyle w:val="Heading2"/>
        <w:widowControl w:val="0"/>
        <w:spacing w:line="240" w:lineRule="auto"/>
        <w:rPr>
          <w:rFonts w:ascii="Times New Roman" w:eastAsia="Times New Roman" w:hAnsi="Times New Roman" w:cs="Times New Roman"/>
          <w:b/>
          <w:sz w:val="28"/>
          <w:szCs w:val="28"/>
        </w:rPr>
      </w:pPr>
      <w:bookmarkStart w:id="42" w:name="_heading=h.4f1mdlm" w:colFirst="0" w:colLast="0"/>
      <w:bookmarkEnd w:id="42"/>
      <w:r>
        <w:rPr>
          <w:rFonts w:ascii="Times New Roman" w:eastAsia="Times New Roman" w:hAnsi="Times New Roman" w:cs="Times New Roman"/>
          <w:b/>
          <w:sz w:val="28"/>
          <w:szCs w:val="28"/>
        </w:rPr>
        <w:t xml:space="preserve">Activity </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8"/>
          <w:szCs w:val="28"/>
        </w:rPr>
        <w:t xml:space="preserve"> Create User </w:t>
      </w:r>
    </w:p>
    <w:p w14:paraId="7491B115" w14:textId="77777777" w:rsidR="008C68F0" w:rsidRDefault="008C68F0">
      <w:pPr>
        <w:rPr>
          <w:rFonts w:ascii="Times New Roman" w:eastAsia="Times New Roman" w:hAnsi="Times New Roman" w:cs="Times New Roman"/>
          <w:b/>
          <w:sz w:val="24"/>
          <w:szCs w:val="24"/>
        </w:rPr>
      </w:pPr>
    </w:p>
    <w:p w14:paraId="14435D1B" w14:textId="77777777" w:rsidR="008C68F0" w:rsidRDefault="00000000">
      <w:pPr>
        <w:numPr>
          <w:ilvl w:val="0"/>
          <w:numId w:val="46"/>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77578CA1" w14:textId="77777777" w:rsidR="008C68F0" w:rsidRDefault="00000000">
      <w:pPr>
        <w:numPr>
          <w:ilvl w:val="0"/>
          <w:numId w:val="4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74BAE2B0"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vicky</w:t>
      </w:r>
      <w:proofErr w:type="spellEnd"/>
    </w:p>
    <w:p w14:paraId="409770D9"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y</w:t>
      </w:r>
    </w:p>
    <w:p w14:paraId="0CD118DD"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4CB39C91"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218A4F0E"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52078089"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04DAE74F"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owner</w:t>
      </w:r>
    </w:p>
    <w:p w14:paraId="5CE86583"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w:t>
      </w:r>
    </w:p>
    <w:p w14:paraId="5A8B4C0C"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owner.</w:t>
      </w:r>
    </w:p>
    <w:p w14:paraId="2CF1530F"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356346" wp14:editId="1D2E5504">
            <wp:extent cx="5943600" cy="2768600"/>
            <wp:effectExtent l="0" t="0" r="0" b="0"/>
            <wp:docPr id="1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5943600" cy="2768600"/>
                    </a:xfrm>
                    <a:prstGeom prst="rect">
                      <a:avLst/>
                    </a:prstGeom>
                    <a:ln/>
                  </pic:spPr>
                </pic:pic>
              </a:graphicData>
            </a:graphic>
          </wp:inline>
        </w:drawing>
      </w:r>
    </w:p>
    <w:p w14:paraId="410C331A"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Save it.</w:t>
      </w:r>
    </w:p>
    <w:p w14:paraId="0C113F52" w14:textId="77777777" w:rsidR="008C68F0" w:rsidRDefault="008C68F0">
      <w:pPr>
        <w:rPr>
          <w:rFonts w:ascii="Times New Roman" w:eastAsia="Times New Roman" w:hAnsi="Times New Roman" w:cs="Times New Roman"/>
          <w:sz w:val="24"/>
          <w:szCs w:val="24"/>
        </w:rPr>
      </w:pPr>
    </w:p>
    <w:p w14:paraId="0CB6DC39" w14:textId="77777777" w:rsidR="008C68F0" w:rsidRDefault="008C68F0">
      <w:pPr>
        <w:pStyle w:val="Heading2"/>
        <w:widowControl w:val="0"/>
        <w:spacing w:line="240" w:lineRule="auto"/>
        <w:rPr>
          <w:rFonts w:ascii="Times New Roman" w:eastAsia="Times New Roman" w:hAnsi="Times New Roman" w:cs="Times New Roman"/>
          <w:b/>
          <w:sz w:val="28"/>
          <w:szCs w:val="28"/>
        </w:rPr>
      </w:pPr>
      <w:bookmarkStart w:id="43" w:name="_heading=h.2u6wntf" w:colFirst="0" w:colLast="0"/>
      <w:bookmarkEnd w:id="43"/>
    </w:p>
    <w:p w14:paraId="5E2B295B" w14:textId="77777777" w:rsidR="008C68F0" w:rsidRDefault="00000000">
      <w:pPr>
        <w:pStyle w:val="Heading2"/>
        <w:widowControl w:val="0"/>
        <w:spacing w:line="240" w:lineRule="auto"/>
        <w:rPr>
          <w:rFonts w:ascii="Times New Roman" w:eastAsia="Times New Roman" w:hAnsi="Times New Roman" w:cs="Times New Roman"/>
          <w:b/>
          <w:sz w:val="28"/>
          <w:szCs w:val="28"/>
        </w:rPr>
      </w:pPr>
      <w:bookmarkStart w:id="44" w:name="_heading=h.19c6y18" w:colFirst="0" w:colLast="0"/>
      <w:bookmarkEnd w:id="44"/>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creating another </w:t>
      </w:r>
      <w:proofErr w:type="gramStart"/>
      <w:r>
        <w:rPr>
          <w:rFonts w:ascii="Times New Roman" w:eastAsia="Times New Roman" w:hAnsi="Times New Roman" w:cs="Times New Roman"/>
          <w:b/>
          <w:sz w:val="28"/>
          <w:szCs w:val="28"/>
        </w:rPr>
        <w:t>users</w:t>
      </w:r>
      <w:proofErr w:type="gramEnd"/>
      <w:r>
        <w:rPr>
          <w:rFonts w:ascii="Times New Roman" w:eastAsia="Times New Roman" w:hAnsi="Times New Roman" w:cs="Times New Roman"/>
          <w:b/>
          <w:sz w:val="28"/>
          <w:szCs w:val="28"/>
        </w:rPr>
        <w:t xml:space="preserve"> </w:t>
      </w:r>
    </w:p>
    <w:p w14:paraId="38DE802B" w14:textId="77777777" w:rsidR="008C68F0" w:rsidRDefault="008C68F0"/>
    <w:p w14:paraId="4AE7D1FB" w14:textId="77777777" w:rsidR="008C68F0" w:rsidRDefault="008C68F0"/>
    <w:p w14:paraId="3A6F544A" w14:textId="77777777" w:rsidR="008C68F0" w:rsidRDefault="00000000">
      <w:pPr>
        <w:numPr>
          <w:ilvl w:val="0"/>
          <w:numId w:val="46"/>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5C016702" w14:textId="77777777" w:rsidR="008C68F0" w:rsidRDefault="00000000">
      <w:pPr>
        <w:numPr>
          <w:ilvl w:val="0"/>
          <w:numId w:val="4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3CD9A68C"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ram</w:t>
      </w:r>
    </w:p>
    <w:p w14:paraId="04D71524"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ram</w:t>
      </w:r>
    </w:p>
    <w:p w14:paraId="4A52B61B"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62211434"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2A110C66"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6B15620B"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2E5F3AA8"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employer</w:t>
      </w:r>
    </w:p>
    <w:p w14:paraId="1659FFD9"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15B8DFE2"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70718F7B" w14:textId="77777777" w:rsidR="008C68F0" w:rsidRDefault="00000000">
      <w:r>
        <w:rPr>
          <w:noProof/>
        </w:rPr>
        <w:drawing>
          <wp:inline distT="114300" distB="114300" distL="114300" distR="114300" wp14:anchorId="1580331A" wp14:editId="72352C35">
            <wp:extent cx="5943600" cy="2819400"/>
            <wp:effectExtent l="0" t="0" r="0" b="0"/>
            <wp:docPr id="1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943600" cy="2819400"/>
                    </a:xfrm>
                    <a:prstGeom prst="rect">
                      <a:avLst/>
                    </a:prstGeom>
                    <a:ln/>
                  </pic:spPr>
                </pic:pic>
              </a:graphicData>
            </a:graphic>
          </wp:inline>
        </w:drawing>
      </w:r>
    </w:p>
    <w:p w14:paraId="4F9A4C3B" w14:textId="77777777" w:rsidR="008C68F0" w:rsidRDefault="008C68F0">
      <w:pPr>
        <w:rPr>
          <w:rFonts w:ascii="Times New Roman" w:eastAsia="Times New Roman" w:hAnsi="Times New Roman" w:cs="Times New Roman"/>
          <w:sz w:val="24"/>
          <w:szCs w:val="24"/>
        </w:rPr>
      </w:pPr>
    </w:p>
    <w:p w14:paraId="6D6B58A9" w14:textId="77777777" w:rsidR="008C68F0" w:rsidRDefault="008C68F0">
      <w:pPr>
        <w:rPr>
          <w:rFonts w:ascii="Times New Roman" w:eastAsia="Times New Roman" w:hAnsi="Times New Roman" w:cs="Times New Roman"/>
          <w:sz w:val="24"/>
          <w:szCs w:val="24"/>
        </w:rPr>
      </w:pPr>
    </w:p>
    <w:p w14:paraId="4A353472" w14:textId="77777777" w:rsidR="008C68F0" w:rsidRDefault="008C68F0">
      <w:pPr>
        <w:rPr>
          <w:rFonts w:ascii="Times New Roman" w:eastAsia="Times New Roman" w:hAnsi="Times New Roman" w:cs="Times New Roman"/>
          <w:sz w:val="24"/>
          <w:szCs w:val="24"/>
        </w:rPr>
      </w:pPr>
    </w:p>
    <w:p w14:paraId="7629C65D" w14:textId="77777777" w:rsidR="008C68F0" w:rsidRDefault="00000000">
      <w:pPr>
        <w:numPr>
          <w:ilvl w:val="0"/>
          <w:numId w:val="46"/>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3BABCC88" w14:textId="77777777" w:rsidR="008C68F0" w:rsidRDefault="00000000">
      <w:pPr>
        <w:numPr>
          <w:ilvl w:val="0"/>
          <w:numId w:val="4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48D242DD"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ragu</w:t>
      </w:r>
    </w:p>
    <w:p w14:paraId="455C00BC"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raj</w:t>
      </w:r>
    </w:p>
    <w:p w14:paraId="75950E13"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7249F0AD"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19A30DC4"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1F53E7DB"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Nick Name</w:t>
      </w:r>
      <w:r>
        <w:rPr>
          <w:rFonts w:ascii="Times New Roman" w:eastAsia="Times New Roman" w:hAnsi="Times New Roman" w:cs="Times New Roman"/>
          <w:sz w:val="24"/>
          <w:szCs w:val="24"/>
        </w:rPr>
        <w:tab/>
        <w:t>: Give a Nickname</w:t>
      </w:r>
    </w:p>
    <w:p w14:paraId="70F27341"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worker</w:t>
      </w:r>
    </w:p>
    <w:p w14:paraId="203C7562"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4A6FF250"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43AFCC5E"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EDDD32" wp14:editId="4C4BAF64">
            <wp:extent cx="5943600" cy="2755900"/>
            <wp:effectExtent l="0" t="0" r="0" b="0"/>
            <wp:docPr id="1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943600" cy="2755900"/>
                    </a:xfrm>
                    <a:prstGeom prst="rect">
                      <a:avLst/>
                    </a:prstGeom>
                    <a:ln/>
                  </pic:spPr>
                </pic:pic>
              </a:graphicData>
            </a:graphic>
          </wp:inline>
        </w:drawing>
      </w:r>
    </w:p>
    <w:p w14:paraId="4A3FFBCD" w14:textId="77777777" w:rsidR="008C68F0" w:rsidRDefault="008C68F0">
      <w:pPr>
        <w:rPr>
          <w:rFonts w:ascii="Times New Roman" w:eastAsia="Times New Roman" w:hAnsi="Times New Roman" w:cs="Times New Roman"/>
          <w:sz w:val="24"/>
          <w:szCs w:val="24"/>
        </w:rPr>
      </w:pPr>
    </w:p>
    <w:p w14:paraId="13ABD685" w14:textId="77777777" w:rsidR="008C68F0" w:rsidRDefault="008C68F0">
      <w:pPr>
        <w:rPr>
          <w:rFonts w:ascii="Times New Roman" w:eastAsia="Times New Roman" w:hAnsi="Times New Roman" w:cs="Times New Roman"/>
          <w:sz w:val="24"/>
          <w:szCs w:val="24"/>
        </w:rPr>
      </w:pPr>
    </w:p>
    <w:p w14:paraId="42516723" w14:textId="77777777" w:rsidR="008C68F0" w:rsidRDefault="008C68F0">
      <w:pPr>
        <w:rPr>
          <w:rFonts w:ascii="Times New Roman" w:eastAsia="Times New Roman" w:hAnsi="Times New Roman" w:cs="Times New Roman"/>
          <w:sz w:val="24"/>
          <w:szCs w:val="24"/>
        </w:rPr>
      </w:pPr>
    </w:p>
    <w:p w14:paraId="47EE73BE" w14:textId="77777777" w:rsidR="008C68F0" w:rsidRDefault="00000000">
      <w:pPr>
        <w:pStyle w:val="Heading1"/>
        <w:spacing w:before="300" w:after="300"/>
        <w:rPr>
          <w:rFonts w:ascii="Times New Roman" w:eastAsia="Times New Roman" w:hAnsi="Times New Roman" w:cs="Times New Roman"/>
          <w:b/>
          <w:sz w:val="28"/>
          <w:szCs w:val="28"/>
        </w:rPr>
      </w:pPr>
      <w:bookmarkStart w:id="45" w:name="_heading=h.3tbugp1" w:colFirst="0" w:colLast="0"/>
      <w:bookmarkEnd w:id="45"/>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10 :</w:t>
      </w:r>
      <w:proofErr w:type="gramEnd"/>
      <w:r>
        <w:rPr>
          <w:rFonts w:ascii="Times New Roman" w:eastAsia="Times New Roman" w:hAnsi="Times New Roman" w:cs="Times New Roman"/>
          <w:b/>
          <w:sz w:val="28"/>
          <w:szCs w:val="28"/>
        </w:rPr>
        <w:t xml:space="preserve"> Permission sets</w:t>
      </w:r>
    </w:p>
    <w:p w14:paraId="21DB2B8C" w14:textId="77777777" w:rsidR="008C68F0" w:rsidRDefault="00000000">
      <w:pPr>
        <w:rPr>
          <w:rFonts w:ascii="Times New Roman" w:eastAsia="Times New Roman" w:hAnsi="Times New Roman" w:cs="Times New Roman"/>
          <w:sz w:val="24"/>
          <w:szCs w:val="24"/>
        </w:rPr>
      </w:pPr>
      <w:r>
        <w:rPr>
          <w:rFonts w:ascii="Roboto" w:eastAsia="Roboto" w:hAnsi="Roboto" w:cs="Roboto"/>
          <w:color w:val="181818"/>
          <w:sz w:val="24"/>
          <w:szCs w:val="24"/>
        </w:rPr>
        <w:t>A permission set is a collection of settings and permissions that give users access to various tools and functions. Permission sets extend users’ functional access without changing their profiles and are the recommended way to manage your users’ permissions.</w:t>
      </w:r>
    </w:p>
    <w:p w14:paraId="7022666F" w14:textId="77777777" w:rsidR="008C68F0" w:rsidRDefault="008C68F0">
      <w:pPr>
        <w:ind w:right="-630"/>
        <w:rPr>
          <w:rFonts w:ascii="Times New Roman" w:eastAsia="Times New Roman" w:hAnsi="Times New Roman" w:cs="Times New Roman"/>
          <w:sz w:val="24"/>
          <w:szCs w:val="24"/>
        </w:rPr>
      </w:pPr>
    </w:p>
    <w:p w14:paraId="72C0A296" w14:textId="77777777" w:rsidR="008C68F0" w:rsidRDefault="008C68F0">
      <w:pPr>
        <w:ind w:right="-630"/>
        <w:rPr>
          <w:rFonts w:ascii="Times New Roman" w:eastAsia="Times New Roman" w:hAnsi="Times New Roman" w:cs="Times New Roman"/>
          <w:sz w:val="24"/>
          <w:szCs w:val="24"/>
        </w:rPr>
      </w:pPr>
    </w:p>
    <w:p w14:paraId="632A54D8" w14:textId="77777777" w:rsidR="008C68F0" w:rsidRDefault="00000000">
      <w:pPr>
        <w:pStyle w:val="Heading2"/>
        <w:rPr>
          <w:rFonts w:ascii="Times New Roman" w:eastAsia="Times New Roman" w:hAnsi="Times New Roman" w:cs="Times New Roman"/>
          <w:b/>
          <w:sz w:val="24"/>
          <w:szCs w:val="24"/>
        </w:rPr>
      </w:pPr>
      <w:bookmarkStart w:id="46" w:name="_heading=h.28h4qwu" w:colFirst="0" w:colLast="0"/>
      <w:bookmarkEnd w:id="46"/>
      <w:r>
        <w:rPr>
          <w:rFonts w:ascii="Times New Roman" w:eastAsia="Times New Roman" w:hAnsi="Times New Roman" w:cs="Times New Roman"/>
          <w:b/>
          <w:sz w:val="28"/>
          <w:szCs w:val="28"/>
        </w:rPr>
        <w:t>Activity 1: Creating OWD setting.</w:t>
      </w:r>
    </w:p>
    <w:p w14:paraId="6A05C226" w14:textId="77777777" w:rsidR="008C68F0" w:rsidRDefault="00000000">
      <w:pPr>
        <w:widowControl w:val="0"/>
        <w:numPr>
          <w:ilvl w:val="0"/>
          <w:numId w:val="57"/>
        </w:numPr>
        <w:spacing w:before="37" w:line="240" w:lineRule="auto"/>
        <w:ind w:left="425"/>
        <w:rPr>
          <w:rFonts w:ascii="Times New Roman" w:eastAsia="Times New Roman" w:hAnsi="Times New Roman" w:cs="Times New Roman"/>
          <w:color w:val="080707"/>
          <w:sz w:val="24"/>
          <w:szCs w:val="24"/>
        </w:rPr>
      </w:pPr>
      <w:r>
        <w:rPr>
          <w:rFonts w:ascii="Cardo" w:eastAsia="Cardo" w:hAnsi="Cardo" w:cs="Cardo"/>
          <w:sz w:val="24"/>
          <w:szCs w:val="24"/>
        </w:rPr>
        <w:t xml:space="preserve">Go to setup → type “sharing </w:t>
      </w:r>
      <w:proofErr w:type="gramStart"/>
      <w:r>
        <w:rPr>
          <w:rFonts w:ascii="Cardo" w:eastAsia="Cardo" w:hAnsi="Cardo" w:cs="Cardo"/>
          <w:sz w:val="24"/>
          <w:szCs w:val="24"/>
        </w:rPr>
        <w:t>settings ”</w:t>
      </w:r>
      <w:proofErr w:type="gramEnd"/>
      <w:r>
        <w:rPr>
          <w:rFonts w:ascii="Cardo" w:eastAsia="Cardo" w:hAnsi="Cardo" w:cs="Cardo"/>
          <w:sz w:val="24"/>
          <w:szCs w:val="24"/>
        </w:rPr>
        <w:t xml:space="preserve"> in quick search → Click edit.</w:t>
      </w:r>
    </w:p>
    <w:p w14:paraId="79F62A48"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945C48" wp14:editId="6CA4FE89">
            <wp:extent cx="5731200" cy="1892300"/>
            <wp:effectExtent l="0" t="0" r="0" b="0"/>
            <wp:docPr id="1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731200" cy="1892300"/>
                    </a:xfrm>
                    <a:prstGeom prst="rect">
                      <a:avLst/>
                    </a:prstGeom>
                    <a:ln/>
                  </pic:spPr>
                </pic:pic>
              </a:graphicData>
            </a:graphic>
          </wp:inline>
        </w:drawing>
      </w:r>
    </w:p>
    <w:p w14:paraId="73C0FD5F" w14:textId="77777777" w:rsidR="008C68F0" w:rsidRDefault="00000000">
      <w:pPr>
        <w:widowControl w:val="0"/>
        <w:numPr>
          <w:ilvl w:val="0"/>
          <w:numId w:val="57"/>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 Scroll down, change the default internal access to </w:t>
      </w:r>
      <w:proofErr w:type="gramStart"/>
      <w:r>
        <w:rPr>
          <w:rFonts w:ascii="Times New Roman" w:eastAsia="Times New Roman" w:hAnsi="Times New Roman" w:cs="Times New Roman"/>
          <w:color w:val="080707"/>
          <w:sz w:val="24"/>
          <w:szCs w:val="24"/>
        </w:rPr>
        <w:t>“ public</w:t>
      </w:r>
      <w:proofErr w:type="gramEnd"/>
      <w:r>
        <w:rPr>
          <w:rFonts w:ascii="Times New Roman" w:eastAsia="Times New Roman" w:hAnsi="Times New Roman" w:cs="Times New Roman"/>
          <w:color w:val="080707"/>
          <w:sz w:val="24"/>
          <w:szCs w:val="24"/>
        </w:rPr>
        <w:t xml:space="preserve"> read-only” for rice mill and </w:t>
      </w:r>
      <w:r>
        <w:rPr>
          <w:rFonts w:ascii="Times New Roman" w:eastAsia="Times New Roman" w:hAnsi="Times New Roman" w:cs="Times New Roman"/>
          <w:sz w:val="24"/>
          <w:szCs w:val="24"/>
        </w:rPr>
        <w:t xml:space="preserve">supplier </w:t>
      </w:r>
      <w:r>
        <w:rPr>
          <w:rFonts w:ascii="Times New Roman" w:eastAsia="Times New Roman" w:hAnsi="Times New Roman" w:cs="Times New Roman"/>
          <w:color w:val="080707"/>
          <w:sz w:val="24"/>
          <w:szCs w:val="24"/>
        </w:rPr>
        <w:t xml:space="preserve"> object.</w:t>
      </w:r>
    </w:p>
    <w:p w14:paraId="4DC51109" w14:textId="77777777" w:rsidR="008C68F0" w:rsidRDefault="00000000">
      <w:pPr>
        <w:widowControl w:val="0"/>
        <w:numPr>
          <w:ilvl w:val="0"/>
          <w:numId w:val="57"/>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Click save.</w:t>
      </w:r>
    </w:p>
    <w:p w14:paraId="1C2B52EC" w14:textId="77777777" w:rsidR="008C68F0" w:rsidRDefault="00000000">
      <w:pPr>
        <w:widowControl w:val="0"/>
        <w:numPr>
          <w:ilvl w:val="0"/>
          <w:numId w:val="57"/>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Extra information, By </w:t>
      </w:r>
      <w:proofErr w:type="gramStart"/>
      <w:r>
        <w:rPr>
          <w:rFonts w:ascii="Times New Roman" w:eastAsia="Times New Roman" w:hAnsi="Times New Roman" w:cs="Times New Roman"/>
          <w:color w:val="080707"/>
          <w:sz w:val="24"/>
          <w:szCs w:val="24"/>
        </w:rPr>
        <w:t>these every</w:t>
      </w:r>
      <w:proofErr w:type="gramEnd"/>
      <w:r>
        <w:rPr>
          <w:rFonts w:ascii="Times New Roman" w:eastAsia="Times New Roman" w:hAnsi="Times New Roman" w:cs="Times New Roman"/>
          <w:color w:val="080707"/>
          <w:sz w:val="24"/>
          <w:szCs w:val="24"/>
        </w:rPr>
        <w:t xml:space="preserve"> profile has their own access, according to their profile.</w:t>
      </w:r>
    </w:p>
    <w:p w14:paraId="4518FA9B" w14:textId="77777777" w:rsidR="008C68F0" w:rsidRDefault="00000000">
      <w:pPr>
        <w:widowControl w:val="0"/>
        <w:numPr>
          <w:ilvl w:val="0"/>
          <w:numId w:val="57"/>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But in our case we created roles and given the roles in such a way that the </w:t>
      </w:r>
      <w:proofErr w:type="gramStart"/>
      <w:r>
        <w:rPr>
          <w:rFonts w:ascii="Times New Roman" w:eastAsia="Times New Roman" w:hAnsi="Times New Roman" w:cs="Times New Roman"/>
          <w:color w:val="080707"/>
          <w:sz w:val="24"/>
          <w:szCs w:val="24"/>
        </w:rPr>
        <w:t>owner  can</w:t>
      </w:r>
      <w:proofErr w:type="gramEnd"/>
      <w:r>
        <w:rPr>
          <w:rFonts w:ascii="Times New Roman" w:eastAsia="Times New Roman" w:hAnsi="Times New Roman" w:cs="Times New Roman"/>
          <w:color w:val="080707"/>
          <w:sz w:val="24"/>
          <w:szCs w:val="24"/>
        </w:rPr>
        <w:t xml:space="preserve"> see   employer  and worker  records , and the employer can see the worker  records.</w:t>
      </w:r>
    </w:p>
    <w:p w14:paraId="6A52E219"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08B8D877"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3654F89D"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74D27F64" w14:textId="77777777" w:rsidR="008C68F0" w:rsidRDefault="00000000">
      <w:pPr>
        <w:widowControl w:val="0"/>
        <w:spacing w:before="36" w:line="240" w:lineRule="auto"/>
        <w:rPr>
          <w:rFonts w:ascii="Times New Roman" w:eastAsia="Times New Roman" w:hAnsi="Times New Roman" w:cs="Times New Roman"/>
          <w:b/>
          <w:sz w:val="24"/>
          <w:szCs w:val="24"/>
          <w:highlight w:val="white"/>
        </w:rPr>
      </w:pPr>
      <w:proofErr w:type="gramStart"/>
      <w:r>
        <w:rPr>
          <w:rFonts w:ascii="Times New Roman" w:eastAsia="Times New Roman" w:hAnsi="Times New Roman" w:cs="Times New Roman"/>
          <w:b/>
          <w:sz w:val="24"/>
          <w:szCs w:val="24"/>
          <w:highlight w:val="white"/>
        </w:rPr>
        <w:t>Note :</w:t>
      </w:r>
      <w:proofErr w:type="gramEnd"/>
      <w:r>
        <w:rPr>
          <w:rFonts w:ascii="Times New Roman" w:eastAsia="Times New Roman" w:hAnsi="Times New Roman" w:cs="Times New Roman"/>
          <w:b/>
          <w:sz w:val="24"/>
          <w:szCs w:val="24"/>
          <w:highlight w:val="white"/>
        </w:rPr>
        <w:t xml:space="preserve">  create the latest “10” records in </w:t>
      </w:r>
      <w:r>
        <w:rPr>
          <w:rFonts w:ascii="Times New Roman" w:eastAsia="Times New Roman" w:hAnsi="Times New Roman" w:cs="Times New Roman"/>
          <w:b/>
          <w:sz w:val="24"/>
          <w:szCs w:val="24"/>
        </w:rPr>
        <w:t>consumer</w:t>
      </w:r>
      <w:r>
        <w:rPr>
          <w:rFonts w:ascii="Times New Roman" w:eastAsia="Times New Roman" w:hAnsi="Times New Roman" w:cs="Times New Roman"/>
          <w:b/>
          <w:sz w:val="24"/>
          <w:szCs w:val="24"/>
          <w:highlight w:val="white"/>
        </w:rPr>
        <w:t xml:space="preserve">  objects.</w:t>
      </w:r>
    </w:p>
    <w:p w14:paraId="4A6E0FCC" w14:textId="77777777" w:rsidR="008C68F0" w:rsidRDefault="00000000">
      <w:pPr>
        <w:widowControl w:val="0"/>
        <w:spacing w:before="36"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Try to fill every field in each record for better experience.</w:t>
      </w:r>
    </w:p>
    <w:p w14:paraId="7B60D14F"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4C4AB97C" w14:textId="77777777" w:rsidR="008C68F0" w:rsidRDefault="008C68F0">
      <w:pPr>
        <w:rPr>
          <w:rFonts w:ascii="Times New Roman" w:eastAsia="Times New Roman" w:hAnsi="Times New Roman" w:cs="Times New Roman"/>
          <w:sz w:val="24"/>
          <w:szCs w:val="24"/>
        </w:rPr>
      </w:pPr>
    </w:p>
    <w:p w14:paraId="69BAB890" w14:textId="77777777" w:rsidR="008C68F0" w:rsidRDefault="008C68F0">
      <w:pPr>
        <w:rPr>
          <w:rFonts w:ascii="Times New Roman" w:eastAsia="Times New Roman" w:hAnsi="Times New Roman" w:cs="Times New Roman"/>
          <w:sz w:val="24"/>
          <w:szCs w:val="24"/>
        </w:rPr>
      </w:pPr>
    </w:p>
    <w:p w14:paraId="3B476971" w14:textId="77777777" w:rsidR="008C68F0" w:rsidRDefault="008C68F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p>
    <w:p w14:paraId="206BD3C9" w14:textId="1EB65827" w:rsidR="008C68F0" w:rsidRDefault="008C68F0">
      <w:pPr>
        <w:rPr>
          <w:rFonts w:ascii="Times New Roman" w:eastAsia="Times New Roman" w:hAnsi="Times New Roman" w:cs="Times New Roman"/>
          <w:sz w:val="24"/>
          <w:szCs w:val="24"/>
          <w:highlight w:val="white"/>
        </w:rPr>
      </w:pPr>
      <w:bookmarkStart w:id="47" w:name="_heading=h.nmf14n" w:colFirst="0" w:colLast="0"/>
      <w:bookmarkEnd w:id="47"/>
    </w:p>
    <w:p w14:paraId="63A886FB" w14:textId="73CE7175" w:rsidR="008C68F0" w:rsidRDefault="00000000">
      <w:pPr>
        <w:pStyle w:val="Heading1"/>
        <w:rPr>
          <w:rFonts w:ascii="Times New Roman" w:eastAsia="Times New Roman" w:hAnsi="Times New Roman" w:cs="Times New Roman"/>
          <w:b/>
          <w:sz w:val="28"/>
          <w:szCs w:val="28"/>
        </w:rPr>
      </w:pPr>
      <w:bookmarkStart w:id="48" w:name="_heading=h.2lwamvv" w:colFirst="0" w:colLast="0"/>
      <w:bookmarkEnd w:id="48"/>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w:t>
      </w:r>
      <w:r w:rsidR="00FA753C">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Reports </w:t>
      </w:r>
    </w:p>
    <w:p w14:paraId="534F3787"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211228E9" w14:textId="77777777" w:rsidR="008C68F0" w:rsidRDefault="00000000">
      <w:pPr>
        <w:rPr>
          <w:rFonts w:ascii="Times New Roman" w:eastAsia="Times New Roman" w:hAnsi="Times New Roman" w:cs="Times New Roman"/>
          <w:sz w:val="20"/>
          <w:szCs w:val="20"/>
        </w:rPr>
      </w:pPr>
      <w:r>
        <w:rPr>
          <w:color w:val="333333"/>
          <w:highlight w:val="white"/>
        </w:rPr>
        <w:t>In Salesforce.com we can easily generate reports in different styles. And can create reports in a very short time and also schedule the reports. Salesforce provides a powerful suit of analytic tools to help you organize, view and analyze your data.</w:t>
      </w:r>
    </w:p>
    <w:p w14:paraId="50B83794" w14:textId="77777777" w:rsidR="008C68F0" w:rsidRDefault="00000000">
      <w:pPr>
        <w:widowControl w:val="0"/>
        <w:spacing w:before="33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Types of Reports in Salesforce</w:t>
      </w:r>
      <w:r>
        <w:rPr>
          <w:rFonts w:ascii="Times New Roman" w:eastAsia="Times New Roman" w:hAnsi="Times New Roman" w:cs="Times New Roman"/>
          <w:sz w:val="24"/>
          <w:szCs w:val="24"/>
        </w:rPr>
        <w:t xml:space="preserve"> </w:t>
      </w:r>
    </w:p>
    <w:p w14:paraId="463906CD" w14:textId="77777777" w:rsidR="008C68F0" w:rsidRDefault="00000000">
      <w:pPr>
        <w:widowControl w:val="0"/>
        <w:numPr>
          <w:ilvl w:val="0"/>
          <w:numId w:val="19"/>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Tabular</w:t>
      </w:r>
      <w:r>
        <w:rPr>
          <w:rFonts w:ascii="Times New Roman" w:eastAsia="Times New Roman" w:hAnsi="Times New Roman" w:cs="Times New Roman"/>
          <w:color w:val="080707"/>
          <w:sz w:val="24"/>
          <w:szCs w:val="24"/>
        </w:rPr>
        <w:t xml:space="preserve"> </w:t>
      </w:r>
    </w:p>
    <w:p w14:paraId="14C6BEBE" w14:textId="77777777" w:rsidR="008C68F0" w:rsidRDefault="00000000">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Summary</w:t>
      </w:r>
      <w:r>
        <w:rPr>
          <w:rFonts w:ascii="Times New Roman" w:eastAsia="Times New Roman" w:hAnsi="Times New Roman" w:cs="Times New Roman"/>
          <w:color w:val="080707"/>
          <w:sz w:val="24"/>
          <w:szCs w:val="24"/>
        </w:rPr>
        <w:t xml:space="preserve"> </w:t>
      </w:r>
    </w:p>
    <w:p w14:paraId="27903174" w14:textId="77777777" w:rsidR="008C68F0" w:rsidRDefault="00000000">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Matrix</w:t>
      </w:r>
      <w:r>
        <w:rPr>
          <w:rFonts w:ascii="Times New Roman" w:eastAsia="Times New Roman" w:hAnsi="Times New Roman" w:cs="Times New Roman"/>
          <w:color w:val="080707"/>
          <w:sz w:val="24"/>
          <w:szCs w:val="24"/>
        </w:rPr>
        <w:t xml:space="preserve"> </w:t>
      </w:r>
    </w:p>
    <w:p w14:paraId="61C5EBFB" w14:textId="77777777" w:rsidR="008C68F0" w:rsidRDefault="00000000">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Joined Reports</w:t>
      </w:r>
      <w:r>
        <w:rPr>
          <w:rFonts w:ascii="Times New Roman" w:eastAsia="Times New Roman" w:hAnsi="Times New Roman" w:cs="Times New Roman"/>
          <w:color w:val="080707"/>
          <w:sz w:val="24"/>
          <w:szCs w:val="24"/>
        </w:rPr>
        <w:t xml:space="preserve"> </w:t>
      </w:r>
    </w:p>
    <w:p w14:paraId="00FAE8E9" w14:textId="77777777" w:rsidR="008C68F0" w:rsidRDefault="008C68F0">
      <w:pPr>
        <w:widowControl w:val="0"/>
        <w:spacing w:before="37" w:line="240" w:lineRule="auto"/>
        <w:rPr>
          <w:rFonts w:ascii="Times New Roman" w:eastAsia="Times New Roman" w:hAnsi="Times New Roman" w:cs="Times New Roman"/>
          <w:color w:val="080707"/>
          <w:sz w:val="24"/>
          <w:szCs w:val="24"/>
        </w:rPr>
      </w:pPr>
    </w:p>
    <w:p w14:paraId="34C5D543"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b/>
          <w:color w:val="333333"/>
          <w:sz w:val="20"/>
          <w:szCs w:val="20"/>
        </w:rPr>
        <w:lastRenderedPageBreak/>
        <w:t>1. Tabula Reports:</w:t>
      </w:r>
      <w:r>
        <w:rPr>
          <w:color w:val="333333"/>
          <w:sz w:val="20"/>
          <w:szCs w:val="20"/>
        </w:rPr>
        <w:t xml:space="preserve"> Simple listing of data without any subtotals. This type of reports </w:t>
      </w:r>
      <w:proofErr w:type="gramStart"/>
      <w:r>
        <w:rPr>
          <w:color w:val="333333"/>
          <w:sz w:val="20"/>
          <w:szCs w:val="20"/>
        </w:rPr>
        <w:t>provide</w:t>
      </w:r>
      <w:proofErr w:type="gramEnd"/>
      <w:r>
        <w:rPr>
          <w:color w:val="333333"/>
          <w:sz w:val="20"/>
          <w:szCs w:val="20"/>
        </w:rPr>
        <w:t xml:space="preserve"> you most basically to look at your data. Use tabular reports when you want a simple list or a list of items with a grand total.</w:t>
      </w:r>
    </w:p>
    <w:p w14:paraId="24934209"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color w:val="333333"/>
          <w:sz w:val="20"/>
          <w:szCs w:val="20"/>
        </w:rPr>
        <w:t>Example: This type of reports are used to list all accounts, List of contacts, List of opportunities</w:t>
      </w:r>
      <w:proofErr w:type="gramStart"/>
      <w:r>
        <w:rPr>
          <w:color w:val="333333"/>
          <w:sz w:val="20"/>
          <w:szCs w:val="20"/>
        </w:rPr>
        <w:t>…..</w:t>
      </w:r>
      <w:proofErr w:type="gramEnd"/>
      <w:r>
        <w:rPr>
          <w:color w:val="333333"/>
          <w:sz w:val="20"/>
          <w:szCs w:val="20"/>
        </w:rPr>
        <w:t>etc.….</w:t>
      </w:r>
    </w:p>
    <w:p w14:paraId="40591851"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b/>
          <w:color w:val="333333"/>
          <w:sz w:val="20"/>
          <w:szCs w:val="20"/>
        </w:rPr>
        <w:t>2. Summary Reports:</w:t>
      </w:r>
      <w:r>
        <w:rPr>
          <w:color w:val="333333"/>
          <w:sz w:val="20"/>
          <w:szCs w:val="20"/>
        </w:rPr>
        <w:t xml:space="preserve"> This type of reports </w:t>
      </w:r>
      <w:proofErr w:type="gramStart"/>
      <w:r>
        <w:rPr>
          <w:color w:val="333333"/>
          <w:sz w:val="20"/>
          <w:szCs w:val="20"/>
        </w:rPr>
        <w:t>provide</w:t>
      </w:r>
      <w:proofErr w:type="gramEnd"/>
      <w:r>
        <w:rPr>
          <w:color w:val="333333"/>
          <w:sz w:val="20"/>
          <w:szCs w:val="20"/>
        </w:rPr>
        <w:t xml:space="preserve"> a listing of data with groupings and sub totals. Use summary reports when you want subtotals based on the value of a particular field or when you want to create a hierarchically grouped report, such as sales organized by year and then by quarter.</w:t>
      </w:r>
    </w:p>
    <w:p w14:paraId="3506B0BC"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color w:val="333333"/>
          <w:sz w:val="20"/>
          <w:szCs w:val="20"/>
        </w:rPr>
        <w:t>Example: All opportunities for your team sub totaled by Sales Stage and Owner.</w:t>
      </w:r>
    </w:p>
    <w:p w14:paraId="5CB6DB3C"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highlight w:val="white"/>
        </w:rPr>
      </w:pPr>
      <w:r>
        <w:rPr>
          <w:b/>
          <w:color w:val="333333"/>
          <w:highlight w:val="white"/>
        </w:rPr>
        <w:t>3. Matrix Reports:</w:t>
      </w:r>
      <w:r>
        <w:rPr>
          <w:color w:val="333333"/>
          <w:highlight w:val="white"/>
        </w:rPr>
        <w:t xml:space="preserve"> This type of reports </w:t>
      </w:r>
      <w:proofErr w:type="gramStart"/>
      <w:r>
        <w:rPr>
          <w:color w:val="333333"/>
          <w:highlight w:val="white"/>
        </w:rPr>
        <w:t>allow</w:t>
      </w:r>
      <w:proofErr w:type="gramEnd"/>
      <w:r>
        <w:rPr>
          <w:color w:val="333333"/>
          <w:highlight w:val="white"/>
        </w:rPr>
        <w:t xml:space="preserve"> you to group records both by row and by column. A comparison of related totals, with totals by both row and column. Use matrix reports when you want to see data by two different dimensions that aren’t related, such as date and product.</w:t>
      </w:r>
    </w:p>
    <w:p w14:paraId="6E057CD0"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color w:val="333333"/>
          <w:sz w:val="20"/>
          <w:szCs w:val="20"/>
          <w:highlight w:val="white"/>
        </w:rPr>
        <w:t>Example: Summarize opportunities by month vertically and by account horizontally.</w:t>
      </w:r>
    </w:p>
    <w:p w14:paraId="6392269B"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b/>
          <w:color w:val="333333"/>
          <w:sz w:val="20"/>
          <w:szCs w:val="20"/>
          <w:highlight w:val="white"/>
        </w:rPr>
        <w:t>4. Joined Reports:</w:t>
      </w:r>
      <w:r>
        <w:rPr>
          <w:color w:val="333333"/>
          <w:sz w:val="20"/>
          <w:szCs w:val="20"/>
          <w:highlight w:val="white"/>
        </w:rPr>
        <w:t xml:space="preserve"> Blocks of related information in a single report. This type of reports </w:t>
      </w:r>
      <w:proofErr w:type="gramStart"/>
      <w:r>
        <w:rPr>
          <w:color w:val="333333"/>
          <w:sz w:val="20"/>
          <w:szCs w:val="20"/>
          <w:highlight w:val="white"/>
        </w:rPr>
        <w:t>enable</w:t>
      </w:r>
      <w:proofErr w:type="gramEnd"/>
      <w:r>
        <w:rPr>
          <w:color w:val="333333"/>
          <w:sz w:val="20"/>
          <w:szCs w:val="20"/>
          <w:highlight w:val="white"/>
        </w:rPr>
        <w:t xml:space="preserve"> you to adopt five different blocks to display different types of related data. Each block can own unique columns, summary fields, formulas, filters and sort order. Use joined reports to group and show data from multiple report types in different views.</w:t>
      </w:r>
    </w:p>
    <w:p w14:paraId="78DFE9A3"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color w:val="333333"/>
          <w:sz w:val="20"/>
          <w:szCs w:val="20"/>
          <w:highlight w:val="white"/>
        </w:rPr>
        <w:t>Example: You can build a report to show opportunity, case and activity data for your accounts.</w:t>
      </w:r>
    </w:p>
    <w:p w14:paraId="4113108B" w14:textId="77777777" w:rsidR="008C68F0" w:rsidRDefault="008C68F0">
      <w:pPr>
        <w:rPr>
          <w:rFonts w:ascii="Times New Roman" w:eastAsia="Times New Roman" w:hAnsi="Times New Roman" w:cs="Times New Roman"/>
          <w:sz w:val="24"/>
          <w:szCs w:val="24"/>
          <w:highlight w:val="white"/>
        </w:rPr>
      </w:pPr>
    </w:p>
    <w:p w14:paraId="136E87EE" w14:textId="77777777" w:rsidR="008C68F0" w:rsidRDefault="008C68F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p>
    <w:p w14:paraId="12616A5D" w14:textId="77777777" w:rsidR="008C68F0" w:rsidRDefault="008C68F0">
      <w:pPr>
        <w:rPr>
          <w:rFonts w:ascii="Times New Roman" w:eastAsia="Times New Roman" w:hAnsi="Times New Roman" w:cs="Times New Roman"/>
          <w:sz w:val="24"/>
          <w:szCs w:val="24"/>
        </w:rPr>
      </w:pPr>
    </w:p>
    <w:p w14:paraId="3E3A2E67" w14:textId="77777777" w:rsidR="008C68F0" w:rsidRDefault="00000000">
      <w:pPr>
        <w:pStyle w:val="Heading2"/>
        <w:widowControl w:val="0"/>
        <w:spacing w:before="351" w:line="240" w:lineRule="auto"/>
        <w:rPr>
          <w:rFonts w:ascii="Times New Roman" w:eastAsia="Times New Roman" w:hAnsi="Times New Roman" w:cs="Times New Roman"/>
          <w:b/>
          <w:sz w:val="24"/>
          <w:szCs w:val="24"/>
          <w:highlight w:val="white"/>
        </w:rPr>
      </w:pPr>
      <w:bookmarkStart w:id="49" w:name="_heading=h.111kx3o" w:colFirst="0" w:colLast="0"/>
      <w:bookmarkEnd w:id="49"/>
      <w:r>
        <w:rPr>
          <w:rFonts w:ascii="Times New Roman" w:eastAsia="Times New Roman" w:hAnsi="Times New Roman" w:cs="Times New Roman"/>
          <w:b/>
          <w:sz w:val="28"/>
          <w:szCs w:val="28"/>
        </w:rPr>
        <w:t>Activity 1</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Report</w:t>
      </w:r>
      <w:r>
        <w:rPr>
          <w:rFonts w:ascii="Times New Roman" w:eastAsia="Times New Roman" w:hAnsi="Times New Roman" w:cs="Times New Roman"/>
          <w:b/>
          <w:sz w:val="24"/>
          <w:szCs w:val="24"/>
          <w:highlight w:val="white"/>
        </w:rPr>
        <w:t xml:space="preserve"> </w:t>
      </w:r>
    </w:p>
    <w:p w14:paraId="5912FD3C" w14:textId="77777777" w:rsidR="008C68F0" w:rsidRDefault="008C68F0">
      <w:pPr>
        <w:widowControl w:val="0"/>
        <w:spacing w:before="36" w:line="240" w:lineRule="auto"/>
        <w:rPr>
          <w:rFonts w:ascii="Times New Roman" w:eastAsia="Times New Roman" w:hAnsi="Times New Roman" w:cs="Times New Roman"/>
          <w:b/>
          <w:sz w:val="24"/>
          <w:szCs w:val="24"/>
          <w:highlight w:val="white"/>
        </w:rPr>
      </w:pPr>
    </w:p>
    <w:p w14:paraId="4889BC24" w14:textId="77777777" w:rsidR="008C68F0" w:rsidRDefault="00000000">
      <w:pPr>
        <w:widowControl w:val="0"/>
        <w:numPr>
          <w:ilvl w:val="0"/>
          <w:numId w:val="54"/>
        </w:numPr>
        <w:spacing w:before="68" w:line="240" w:lineRule="auto"/>
        <w:ind w:left="425"/>
        <w:rPr>
          <w:rFonts w:ascii="Times New Roman" w:eastAsia="Times New Roman" w:hAnsi="Times New Roman" w:cs="Times New Roman"/>
          <w:sz w:val="24"/>
          <w:szCs w:val="24"/>
        </w:rPr>
      </w:pPr>
      <w:r>
        <w:rPr>
          <w:rFonts w:ascii="Cardo" w:eastAsia="Cardo" w:hAnsi="Cardo" w:cs="Cardo"/>
          <w:sz w:val="24"/>
          <w:szCs w:val="24"/>
        </w:rPr>
        <w:t>Go to the app → click on the reports tab</w:t>
      </w:r>
    </w:p>
    <w:p w14:paraId="670386A5" w14:textId="77777777" w:rsidR="008C68F0" w:rsidRDefault="00000000">
      <w:pPr>
        <w:widowControl w:val="0"/>
        <w:numPr>
          <w:ilvl w:val="0"/>
          <w:numId w:val="54"/>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New Report.</w:t>
      </w:r>
    </w:p>
    <w:p w14:paraId="0D51526B" w14:textId="77777777" w:rsidR="008C68F0" w:rsidRDefault="00000000">
      <w:pPr>
        <w:widowControl w:val="0"/>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46DCB2" wp14:editId="798D6E87">
            <wp:extent cx="5943600" cy="165100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943600" cy="1651000"/>
                    </a:xfrm>
                    <a:prstGeom prst="rect">
                      <a:avLst/>
                    </a:prstGeom>
                    <a:ln/>
                  </pic:spPr>
                </pic:pic>
              </a:graphicData>
            </a:graphic>
          </wp:inline>
        </w:drawing>
      </w:r>
    </w:p>
    <w:p w14:paraId="03D38A9F" w14:textId="77777777" w:rsidR="008C68F0" w:rsidRDefault="00000000">
      <w:pPr>
        <w:widowControl w:val="0"/>
        <w:numPr>
          <w:ilvl w:val="0"/>
          <w:numId w:val="54"/>
        </w:numPr>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for report type, search for “rice mill with consumers” click on it. And click on start report.</w:t>
      </w:r>
    </w:p>
    <w:p w14:paraId="6579AEA1" w14:textId="77777777" w:rsidR="008C68F0" w:rsidRDefault="008C68F0">
      <w:pPr>
        <w:rPr>
          <w:rFonts w:ascii="Times New Roman" w:eastAsia="Times New Roman" w:hAnsi="Times New Roman" w:cs="Times New Roman"/>
          <w:sz w:val="24"/>
          <w:szCs w:val="24"/>
        </w:rPr>
      </w:pPr>
    </w:p>
    <w:p w14:paraId="082D5186" w14:textId="77777777" w:rsidR="008C68F0" w:rsidRDefault="008C68F0"/>
    <w:p w14:paraId="4D9D3EE5"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D63764" wp14:editId="5217C507">
            <wp:extent cx="5943600" cy="2184400"/>
            <wp:effectExtent l="0" t="0" r="0" b="0"/>
            <wp:docPr id="1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943600" cy="2184400"/>
                    </a:xfrm>
                    <a:prstGeom prst="rect">
                      <a:avLst/>
                    </a:prstGeom>
                    <a:ln/>
                  </pic:spPr>
                </pic:pic>
              </a:graphicData>
            </a:graphic>
          </wp:inline>
        </w:drawing>
      </w:r>
    </w:p>
    <w:p w14:paraId="2482C065" w14:textId="77777777" w:rsidR="008C68F0" w:rsidRDefault="00000000">
      <w:pPr>
        <w:widowControl w:val="0"/>
        <w:numPr>
          <w:ilvl w:val="0"/>
          <w:numId w:val="7"/>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Their outline pane is opened already, select the fields that are mentioned below in the column section.</w:t>
      </w:r>
    </w:p>
    <w:p w14:paraId="471B9711"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1.consumer name</w:t>
      </w:r>
    </w:p>
    <w:p w14:paraId="087F3FB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2.rice type</w:t>
      </w:r>
    </w:p>
    <w:p w14:paraId="14BD2A54"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3.rice price/kg</w:t>
      </w:r>
    </w:p>
    <w:p w14:paraId="380D84E0"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4.mode of payments</w:t>
      </w:r>
    </w:p>
    <w:p w14:paraId="79AF4D3A"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5.amount paid </w:t>
      </w:r>
    </w:p>
    <w:p w14:paraId="5532B1B1" w14:textId="77777777" w:rsidR="008C68F0" w:rsidRDefault="00000000">
      <w:pPr>
        <w:widowControl w:val="0"/>
        <w:numPr>
          <w:ilvl w:val="0"/>
          <w:numId w:val="7"/>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Remove the unnecessary fields.</w:t>
      </w:r>
    </w:p>
    <w:p w14:paraId="14D7A473" w14:textId="77777777" w:rsidR="008C68F0" w:rsidRDefault="00000000">
      <w:pPr>
        <w:widowControl w:val="0"/>
        <w:numPr>
          <w:ilvl w:val="0"/>
          <w:numId w:val="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fields that are mentioned below in the GROUP ROWS section.</w:t>
      </w:r>
    </w:p>
    <w:p w14:paraId="2FCC9EC1" w14:textId="77777777" w:rsidR="008C68F0" w:rsidRDefault="00000000">
      <w:pPr>
        <w:widowControl w:val="0"/>
        <w:numPr>
          <w:ilvl w:val="1"/>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p w14:paraId="57F316D2" w14:textId="77777777" w:rsidR="008C68F0" w:rsidRDefault="00000000">
      <w:pPr>
        <w:rPr>
          <w:color w:val="080707"/>
          <w:sz w:val="21"/>
          <w:szCs w:val="21"/>
          <w:highlight w:val="white"/>
        </w:rPr>
      </w:pPr>
      <w:r>
        <w:rPr>
          <w:noProof/>
          <w:color w:val="080707"/>
          <w:sz w:val="21"/>
          <w:szCs w:val="21"/>
          <w:highlight w:val="white"/>
        </w:rPr>
        <w:lastRenderedPageBreak/>
        <w:drawing>
          <wp:inline distT="114300" distB="114300" distL="114300" distR="114300" wp14:anchorId="74EE853E" wp14:editId="7D7A8458">
            <wp:extent cx="5943600" cy="2654300"/>
            <wp:effectExtent l="0" t="0" r="0" b="0"/>
            <wp:docPr id="1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943600" cy="2654300"/>
                    </a:xfrm>
                    <a:prstGeom prst="rect">
                      <a:avLst/>
                    </a:prstGeom>
                    <a:ln/>
                  </pic:spPr>
                </pic:pic>
              </a:graphicData>
            </a:graphic>
          </wp:inline>
        </w:drawing>
      </w:r>
    </w:p>
    <w:p w14:paraId="23BF65C9" w14:textId="77777777" w:rsidR="008C68F0" w:rsidRDefault="00000000">
      <w:pPr>
        <w:rPr>
          <w:color w:val="080707"/>
          <w:sz w:val="21"/>
          <w:szCs w:val="21"/>
          <w:highlight w:val="white"/>
        </w:rPr>
      </w:pPr>
      <w:r>
        <w:rPr>
          <w:color w:val="080707"/>
          <w:sz w:val="21"/>
          <w:szCs w:val="21"/>
          <w:highlight w:val="white"/>
        </w:rPr>
        <w:t xml:space="preserve">Click save and run and save the report as “range of amount per </w:t>
      </w:r>
      <w:proofErr w:type="spellStart"/>
      <w:r>
        <w:rPr>
          <w:color w:val="080707"/>
          <w:sz w:val="21"/>
          <w:szCs w:val="21"/>
          <w:highlight w:val="white"/>
        </w:rPr>
        <w:t>day”.and</w:t>
      </w:r>
      <w:proofErr w:type="spellEnd"/>
      <w:r>
        <w:rPr>
          <w:color w:val="080707"/>
          <w:sz w:val="21"/>
          <w:szCs w:val="21"/>
          <w:highlight w:val="white"/>
        </w:rPr>
        <w:t xml:space="preserve"> save it.</w:t>
      </w:r>
    </w:p>
    <w:p w14:paraId="00B08E4A" w14:textId="77777777" w:rsidR="008C68F0" w:rsidRDefault="00000000">
      <w:pPr>
        <w:rPr>
          <w:color w:val="080707"/>
          <w:sz w:val="21"/>
          <w:szCs w:val="21"/>
          <w:highlight w:val="white"/>
        </w:rPr>
      </w:pPr>
      <w:r>
        <w:rPr>
          <w:noProof/>
          <w:color w:val="080707"/>
          <w:sz w:val="21"/>
          <w:szCs w:val="21"/>
          <w:highlight w:val="white"/>
        </w:rPr>
        <w:drawing>
          <wp:inline distT="114300" distB="114300" distL="114300" distR="114300" wp14:anchorId="603428AA" wp14:editId="4C08F5F9">
            <wp:extent cx="5943600" cy="2387600"/>
            <wp:effectExtent l="0" t="0" r="0" b="0"/>
            <wp:docPr id="10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5943600" cy="2387600"/>
                    </a:xfrm>
                    <a:prstGeom prst="rect">
                      <a:avLst/>
                    </a:prstGeom>
                    <a:ln/>
                  </pic:spPr>
                </pic:pic>
              </a:graphicData>
            </a:graphic>
          </wp:inline>
        </w:drawing>
      </w:r>
    </w:p>
    <w:p w14:paraId="104F5E30" w14:textId="77777777" w:rsidR="008C68F0" w:rsidRDefault="008C68F0">
      <w:pPr>
        <w:rPr>
          <w:color w:val="080707"/>
          <w:sz w:val="21"/>
          <w:szCs w:val="21"/>
          <w:highlight w:val="white"/>
        </w:rPr>
      </w:pPr>
    </w:p>
    <w:p w14:paraId="4FDD1ED8" w14:textId="77777777" w:rsidR="008C68F0" w:rsidRDefault="008C68F0">
      <w:pPr>
        <w:rPr>
          <w:color w:val="080707"/>
          <w:sz w:val="21"/>
          <w:szCs w:val="21"/>
          <w:highlight w:val="white"/>
        </w:rPr>
      </w:pPr>
    </w:p>
    <w:p w14:paraId="70F52DC7" w14:textId="77777777" w:rsidR="008C68F0" w:rsidRDefault="008C68F0">
      <w:pPr>
        <w:rPr>
          <w:color w:val="080707"/>
          <w:sz w:val="21"/>
          <w:szCs w:val="21"/>
          <w:highlight w:val="white"/>
        </w:rPr>
      </w:pPr>
    </w:p>
    <w:p w14:paraId="08EA23A2" w14:textId="77777777" w:rsidR="008C68F0" w:rsidRDefault="00000000">
      <w:pPr>
        <w:pStyle w:val="Heading2"/>
        <w:widowControl w:val="0"/>
        <w:spacing w:before="351" w:line="240" w:lineRule="auto"/>
        <w:rPr>
          <w:color w:val="080707"/>
          <w:sz w:val="21"/>
          <w:szCs w:val="21"/>
          <w:highlight w:val="white"/>
        </w:rPr>
      </w:pPr>
      <w:bookmarkStart w:id="50" w:name="_heading=h.3l18frh" w:colFirst="0" w:colLast="0"/>
      <w:bookmarkEnd w:id="50"/>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Sharing  report</w:t>
      </w:r>
      <w:proofErr w:type="gramEnd"/>
      <w:r>
        <w:rPr>
          <w:rFonts w:ascii="Times New Roman" w:eastAsia="Times New Roman" w:hAnsi="Times New Roman" w:cs="Times New Roman"/>
          <w:b/>
          <w:sz w:val="28"/>
          <w:szCs w:val="28"/>
        </w:rPr>
        <w:t xml:space="preserve">  to owner</w:t>
      </w:r>
    </w:p>
    <w:p w14:paraId="1965A68A" w14:textId="77777777" w:rsidR="008C68F0" w:rsidRDefault="008C68F0">
      <w:pPr>
        <w:rPr>
          <w:color w:val="080707"/>
          <w:sz w:val="21"/>
          <w:szCs w:val="21"/>
          <w:highlight w:val="white"/>
        </w:rPr>
      </w:pPr>
    </w:p>
    <w:p w14:paraId="6BB2C7CF" w14:textId="77777777" w:rsidR="008C68F0" w:rsidRDefault="00000000">
      <w:pPr>
        <w:numPr>
          <w:ilvl w:val="0"/>
          <w:numId w:val="44"/>
        </w:numPr>
        <w:rPr>
          <w:color w:val="080707"/>
          <w:sz w:val="21"/>
          <w:szCs w:val="21"/>
          <w:highlight w:val="white"/>
        </w:rPr>
      </w:pPr>
      <w:r>
        <w:rPr>
          <w:color w:val="080707"/>
          <w:sz w:val="21"/>
          <w:szCs w:val="21"/>
          <w:highlight w:val="white"/>
        </w:rPr>
        <w:t xml:space="preserve">Click edit drop down and select subscribe option </w:t>
      </w:r>
    </w:p>
    <w:p w14:paraId="44A83B92" w14:textId="77777777" w:rsidR="008C68F0" w:rsidRDefault="00000000">
      <w:pPr>
        <w:numPr>
          <w:ilvl w:val="0"/>
          <w:numId w:val="44"/>
        </w:numPr>
        <w:rPr>
          <w:color w:val="080707"/>
          <w:sz w:val="21"/>
          <w:szCs w:val="21"/>
          <w:highlight w:val="white"/>
        </w:rPr>
      </w:pPr>
      <w:r>
        <w:rPr>
          <w:noProof/>
          <w:color w:val="080707"/>
          <w:sz w:val="21"/>
          <w:szCs w:val="21"/>
          <w:highlight w:val="white"/>
        </w:rPr>
        <w:lastRenderedPageBreak/>
        <w:drawing>
          <wp:inline distT="114300" distB="114300" distL="114300" distR="114300" wp14:anchorId="0ED120BC" wp14:editId="07E18685">
            <wp:extent cx="5943600" cy="2463800"/>
            <wp:effectExtent l="0" t="0" r="0" b="0"/>
            <wp:docPr id="1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943600" cy="2463800"/>
                    </a:xfrm>
                    <a:prstGeom prst="rect">
                      <a:avLst/>
                    </a:prstGeom>
                    <a:ln/>
                  </pic:spPr>
                </pic:pic>
              </a:graphicData>
            </a:graphic>
          </wp:inline>
        </w:drawing>
      </w:r>
    </w:p>
    <w:p w14:paraId="0502351F" w14:textId="77777777" w:rsidR="008C68F0" w:rsidRDefault="00000000">
      <w:pPr>
        <w:numPr>
          <w:ilvl w:val="0"/>
          <w:numId w:val="44"/>
        </w:numPr>
        <w:rPr>
          <w:color w:val="080707"/>
          <w:sz w:val="21"/>
          <w:szCs w:val="21"/>
          <w:highlight w:val="white"/>
        </w:rPr>
      </w:pPr>
      <w:r>
        <w:rPr>
          <w:color w:val="080707"/>
          <w:sz w:val="21"/>
          <w:szCs w:val="21"/>
          <w:highlight w:val="white"/>
        </w:rPr>
        <w:t>Follow as per below image.</w:t>
      </w:r>
    </w:p>
    <w:p w14:paraId="40BC9B03" w14:textId="77777777" w:rsidR="008C68F0" w:rsidRDefault="00000000">
      <w:pPr>
        <w:numPr>
          <w:ilvl w:val="0"/>
          <w:numId w:val="44"/>
        </w:numPr>
        <w:rPr>
          <w:color w:val="080707"/>
          <w:sz w:val="21"/>
          <w:szCs w:val="21"/>
          <w:highlight w:val="white"/>
        </w:rPr>
      </w:pPr>
      <w:r>
        <w:rPr>
          <w:noProof/>
          <w:color w:val="080707"/>
          <w:sz w:val="21"/>
          <w:szCs w:val="21"/>
          <w:highlight w:val="white"/>
        </w:rPr>
        <w:drawing>
          <wp:inline distT="114300" distB="114300" distL="114300" distR="114300" wp14:anchorId="71F254F6" wp14:editId="78B2477E">
            <wp:extent cx="5943600" cy="4051300"/>
            <wp:effectExtent l="0" t="0" r="0" b="0"/>
            <wp:docPr id="1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943600" cy="4051300"/>
                    </a:xfrm>
                    <a:prstGeom prst="rect">
                      <a:avLst/>
                    </a:prstGeom>
                    <a:ln/>
                  </pic:spPr>
                </pic:pic>
              </a:graphicData>
            </a:graphic>
          </wp:inline>
        </w:drawing>
      </w:r>
    </w:p>
    <w:p w14:paraId="1E939723" w14:textId="77777777" w:rsidR="008C68F0" w:rsidRDefault="00000000">
      <w:pPr>
        <w:numPr>
          <w:ilvl w:val="0"/>
          <w:numId w:val="44"/>
        </w:numPr>
        <w:rPr>
          <w:color w:val="080707"/>
          <w:sz w:val="21"/>
          <w:szCs w:val="21"/>
          <w:highlight w:val="white"/>
        </w:rPr>
      </w:pPr>
      <w:r>
        <w:rPr>
          <w:color w:val="080707"/>
          <w:sz w:val="21"/>
          <w:szCs w:val="21"/>
          <w:highlight w:val="white"/>
        </w:rPr>
        <w:t xml:space="preserve">After selecting the run report as a “another </w:t>
      </w:r>
      <w:proofErr w:type="gramStart"/>
      <w:r>
        <w:rPr>
          <w:color w:val="080707"/>
          <w:sz w:val="21"/>
          <w:szCs w:val="21"/>
          <w:highlight w:val="white"/>
        </w:rPr>
        <w:t>person”  select</w:t>
      </w:r>
      <w:proofErr w:type="gramEnd"/>
      <w:r>
        <w:rPr>
          <w:color w:val="080707"/>
          <w:sz w:val="21"/>
          <w:szCs w:val="21"/>
          <w:highlight w:val="white"/>
        </w:rPr>
        <w:t xml:space="preserve"> your personal account or whom you want to send that mail to.</w:t>
      </w:r>
    </w:p>
    <w:p w14:paraId="1F19D369" w14:textId="77777777" w:rsidR="008C68F0" w:rsidRDefault="00000000">
      <w:pPr>
        <w:numPr>
          <w:ilvl w:val="0"/>
          <w:numId w:val="44"/>
        </w:numPr>
        <w:rPr>
          <w:color w:val="080707"/>
          <w:sz w:val="21"/>
          <w:szCs w:val="21"/>
          <w:highlight w:val="white"/>
        </w:rPr>
      </w:pPr>
      <w:r>
        <w:rPr>
          <w:color w:val="080707"/>
          <w:sz w:val="21"/>
          <w:szCs w:val="21"/>
          <w:highlight w:val="white"/>
        </w:rPr>
        <w:t>Click save.</w:t>
      </w:r>
    </w:p>
    <w:p w14:paraId="3CD037BD" w14:textId="77777777" w:rsidR="008C68F0" w:rsidRDefault="008C68F0">
      <w:pPr>
        <w:rPr>
          <w:color w:val="080707"/>
          <w:sz w:val="21"/>
          <w:szCs w:val="21"/>
          <w:highlight w:val="white"/>
        </w:rPr>
      </w:pPr>
    </w:p>
    <w:p w14:paraId="1AF72A46" w14:textId="77777777" w:rsidR="008C68F0" w:rsidRDefault="00000000">
      <w:pPr>
        <w:rPr>
          <w:b/>
          <w:color w:val="080707"/>
          <w:sz w:val="23"/>
          <w:szCs w:val="23"/>
          <w:highlight w:val="white"/>
        </w:rPr>
      </w:pPr>
      <w:r>
        <w:rPr>
          <w:b/>
          <w:color w:val="080707"/>
          <w:sz w:val="23"/>
          <w:szCs w:val="23"/>
          <w:highlight w:val="white"/>
        </w:rPr>
        <w:t>NOTE: The owner gets daily email notification of that rice mill report.so that he can see all data remotely.</w:t>
      </w:r>
    </w:p>
    <w:p w14:paraId="171D8664" w14:textId="77777777" w:rsidR="008C68F0" w:rsidRDefault="008C68F0">
      <w:pPr>
        <w:rPr>
          <w:color w:val="080707"/>
          <w:sz w:val="21"/>
          <w:szCs w:val="21"/>
          <w:highlight w:val="white"/>
        </w:rPr>
      </w:pPr>
    </w:p>
    <w:p w14:paraId="62B95E54" w14:textId="77777777" w:rsidR="008C68F0" w:rsidRDefault="00000000">
      <w:pPr>
        <w:pStyle w:val="Heading2"/>
        <w:widowControl w:val="0"/>
        <w:spacing w:before="351" w:line="240" w:lineRule="auto"/>
        <w:rPr>
          <w:rFonts w:ascii="Times New Roman" w:eastAsia="Times New Roman" w:hAnsi="Times New Roman" w:cs="Times New Roman"/>
          <w:b/>
          <w:sz w:val="28"/>
          <w:szCs w:val="28"/>
        </w:rPr>
      </w:pPr>
      <w:bookmarkStart w:id="51" w:name="_heading=h.206ipza" w:colFirst="0" w:colLast="0"/>
      <w:bookmarkEnd w:id="51"/>
      <w:r>
        <w:rPr>
          <w:rFonts w:ascii="Times New Roman" w:eastAsia="Times New Roman" w:hAnsi="Times New Roman" w:cs="Times New Roman"/>
          <w:b/>
          <w:sz w:val="28"/>
          <w:szCs w:val="28"/>
        </w:rPr>
        <w:lastRenderedPageBreak/>
        <w:t>Activity 3</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a report folder </w:t>
      </w:r>
    </w:p>
    <w:p w14:paraId="7C649899" w14:textId="77777777" w:rsidR="008C68F0" w:rsidRDefault="008C68F0"/>
    <w:p w14:paraId="3A3F2EDA" w14:textId="77777777" w:rsidR="008C68F0" w:rsidRDefault="00000000">
      <w:pPr>
        <w:widowControl w:val="0"/>
        <w:numPr>
          <w:ilvl w:val="0"/>
          <w:numId w:val="22"/>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reports.</w:t>
      </w:r>
    </w:p>
    <w:p w14:paraId="24F5320B" w14:textId="77777777" w:rsidR="008C68F0" w:rsidRDefault="00000000">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click on the </w:t>
      </w:r>
      <w:proofErr w:type="gramStart"/>
      <w:r>
        <w:rPr>
          <w:rFonts w:ascii="Times New Roman" w:eastAsia="Times New Roman" w:hAnsi="Times New Roman" w:cs="Times New Roman"/>
          <w:sz w:val="24"/>
          <w:szCs w:val="24"/>
        </w:rPr>
        <w:t>report,  “</w:t>
      </w:r>
      <w:proofErr w:type="gramEnd"/>
      <w:r>
        <w:rPr>
          <w:rFonts w:ascii="Times New Roman" w:eastAsia="Times New Roman" w:hAnsi="Times New Roman" w:cs="Times New Roman"/>
          <w:sz w:val="24"/>
          <w:szCs w:val="24"/>
        </w:rPr>
        <w:t xml:space="preserve"> reports tab” will be auto populated in the navigation bar.</w:t>
      </w:r>
    </w:p>
    <w:p w14:paraId="6D8DA975" w14:textId="77777777" w:rsidR="008C68F0" w:rsidRDefault="00000000">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report tab, click on the new folder. </w:t>
      </w:r>
    </w:p>
    <w:p w14:paraId="6EAAE90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6D9CCA" wp14:editId="0A24E081">
            <wp:extent cx="5731200" cy="1244600"/>
            <wp:effectExtent l="0" t="0" r="0" b="0"/>
            <wp:docPr id="1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731200" cy="1244600"/>
                    </a:xfrm>
                    <a:prstGeom prst="rect">
                      <a:avLst/>
                    </a:prstGeom>
                    <a:ln/>
                  </pic:spPr>
                </pic:pic>
              </a:graphicData>
            </a:graphic>
          </wp:inline>
        </w:drawing>
      </w:r>
    </w:p>
    <w:p w14:paraId="2DBBD285" w14:textId="77777777" w:rsidR="008C68F0" w:rsidRDefault="00000000">
      <w:pPr>
        <w:widowControl w:val="0"/>
        <w:numPr>
          <w:ilvl w:val="0"/>
          <w:numId w:val="22"/>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Folder label as “estimated rice per </w:t>
      </w:r>
      <w:proofErr w:type="gramStart"/>
      <w:r>
        <w:rPr>
          <w:rFonts w:ascii="Times New Roman" w:eastAsia="Times New Roman" w:hAnsi="Times New Roman" w:cs="Times New Roman"/>
          <w:sz w:val="24"/>
          <w:szCs w:val="24"/>
        </w:rPr>
        <w:t>day ”</w:t>
      </w:r>
      <w:proofErr w:type="gramEnd"/>
      <w:r>
        <w:rPr>
          <w:rFonts w:ascii="Times New Roman" w:eastAsia="Times New Roman" w:hAnsi="Times New Roman" w:cs="Times New Roman"/>
          <w:sz w:val="24"/>
          <w:szCs w:val="24"/>
        </w:rPr>
        <w:t>, Folder unique name will be auto populated.</w:t>
      </w:r>
    </w:p>
    <w:p w14:paraId="19880BB7" w14:textId="77777777" w:rsidR="008C68F0" w:rsidRDefault="00000000">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13362554"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C576A7" wp14:editId="0965AA94">
            <wp:extent cx="5943600" cy="2743200"/>
            <wp:effectExtent l="0" t="0" r="0" b="0"/>
            <wp:docPr id="1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5943600" cy="2743200"/>
                    </a:xfrm>
                    <a:prstGeom prst="rect">
                      <a:avLst/>
                    </a:prstGeom>
                    <a:ln/>
                  </pic:spPr>
                </pic:pic>
              </a:graphicData>
            </a:graphic>
          </wp:inline>
        </w:drawing>
      </w:r>
    </w:p>
    <w:p w14:paraId="1F42C3A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1.navigate to app launcher and click reports on that.</w:t>
      </w:r>
    </w:p>
    <w:p w14:paraId="5F59E4F1"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2.click all reports.</w:t>
      </w:r>
    </w:p>
    <w:p w14:paraId="16B0DFA0"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range of amount per day drop down in that click move.</w:t>
      </w:r>
    </w:p>
    <w:p w14:paraId="1A7FAA16"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noProof/>
          <w:sz w:val="24"/>
          <w:szCs w:val="24"/>
        </w:rPr>
        <w:lastRenderedPageBreak/>
        <w:drawing>
          <wp:inline distT="114300" distB="114300" distL="114300" distR="114300" wp14:anchorId="1C4DB54D" wp14:editId="6C311406">
            <wp:extent cx="5943600" cy="2413000"/>
            <wp:effectExtent l="0" t="0" r="0" b="0"/>
            <wp:docPr id="1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5943600" cy="24130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EACC0D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Select estimated rice per day folder and select folder.</w:t>
      </w:r>
    </w:p>
    <w:p w14:paraId="346FEB4D"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DA2E34" wp14:editId="1A2B5CD5">
            <wp:extent cx="5943600" cy="2806700"/>
            <wp:effectExtent l="0" t="0" r="0" b="0"/>
            <wp:docPr id="1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5943600" cy="2806700"/>
                    </a:xfrm>
                    <a:prstGeom prst="rect">
                      <a:avLst/>
                    </a:prstGeom>
                    <a:ln/>
                  </pic:spPr>
                </pic:pic>
              </a:graphicData>
            </a:graphic>
          </wp:inline>
        </w:drawing>
      </w:r>
    </w:p>
    <w:p w14:paraId="44A2BCF8" w14:textId="77777777" w:rsidR="008C68F0" w:rsidRDefault="008C68F0">
      <w:pPr>
        <w:widowControl w:val="0"/>
        <w:spacing w:before="68" w:line="240" w:lineRule="auto"/>
        <w:rPr>
          <w:rFonts w:ascii="Times New Roman" w:eastAsia="Times New Roman" w:hAnsi="Times New Roman" w:cs="Times New Roman"/>
          <w:sz w:val="24"/>
          <w:szCs w:val="24"/>
        </w:rPr>
      </w:pPr>
    </w:p>
    <w:p w14:paraId="32384153"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if you want to see the report which you have created then go to reports - all folders - estimated rice per day - your report will appear in this way.</w:t>
      </w:r>
    </w:p>
    <w:p w14:paraId="332ECEB7" w14:textId="77777777" w:rsidR="008C68F0" w:rsidRDefault="008C68F0">
      <w:pPr>
        <w:widowControl w:val="0"/>
        <w:spacing w:before="68" w:line="240" w:lineRule="auto"/>
        <w:rPr>
          <w:rFonts w:ascii="Times New Roman" w:eastAsia="Times New Roman" w:hAnsi="Times New Roman" w:cs="Times New Roman"/>
          <w:sz w:val="24"/>
          <w:szCs w:val="24"/>
        </w:rPr>
      </w:pPr>
    </w:p>
    <w:p w14:paraId="25BD19D9" w14:textId="77777777" w:rsidR="008C68F0" w:rsidRDefault="008C68F0">
      <w:pPr>
        <w:widowControl w:val="0"/>
        <w:spacing w:before="68" w:line="240" w:lineRule="auto"/>
        <w:rPr>
          <w:rFonts w:ascii="Times New Roman" w:eastAsia="Times New Roman" w:hAnsi="Times New Roman" w:cs="Times New Roman"/>
          <w:sz w:val="24"/>
          <w:szCs w:val="24"/>
        </w:rPr>
      </w:pPr>
    </w:p>
    <w:p w14:paraId="62956BBA" w14:textId="77777777" w:rsidR="008C68F0" w:rsidRDefault="008C68F0">
      <w:pPr>
        <w:widowControl w:val="0"/>
        <w:spacing w:before="68" w:line="240" w:lineRule="auto"/>
        <w:rPr>
          <w:rFonts w:ascii="Times New Roman" w:eastAsia="Times New Roman" w:hAnsi="Times New Roman" w:cs="Times New Roman"/>
          <w:sz w:val="24"/>
          <w:szCs w:val="24"/>
        </w:rPr>
      </w:pPr>
    </w:p>
    <w:p w14:paraId="1952ACDE" w14:textId="22F8D23E" w:rsidR="008C68F0" w:rsidRDefault="00000000">
      <w:pPr>
        <w:pStyle w:val="Heading1"/>
        <w:rPr>
          <w:rFonts w:ascii="Times New Roman" w:eastAsia="Times New Roman" w:hAnsi="Times New Roman" w:cs="Times New Roman"/>
          <w:b/>
          <w:sz w:val="28"/>
          <w:szCs w:val="28"/>
        </w:rPr>
      </w:pPr>
      <w:bookmarkStart w:id="52" w:name="_heading=h.4k668n3" w:colFirst="0" w:colLast="0"/>
      <w:bookmarkEnd w:id="52"/>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w:t>
      </w:r>
      <w:r w:rsidR="00FA753C">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Dashboards</w:t>
      </w:r>
    </w:p>
    <w:p w14:paraId="13BE828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EA1A878" w14:textId="77777777" w:rsidR="008C68F0" w:rsidRDefault="00000000">
      <w:pPr>
        <w:pStyle w:val="Heading2"/>
        <w:rPr>
          <w:rFonts w:ascii="Times New Roman" w:eastAsia="Times New Roman" w:hAnsi="Times New Roman" w:cs="Times New Roman"/>
          <w:b/>
          <w:sz w:val="24"/>
          <w:szCs w:val="24"/>
        </w:rPr>
      </w:pPr>
      <w:bookmarkStart w:id="53" w:name="_heading=h.2zbgiuw" w:colFirst="0" w:colLast="0"/>
      <w:bookmarkEnd w:id="53"/>
      <w:r>
        <w:rPr>
          <w:rFonts w:ascii="Times New Roman" w:eastAsia="Times New Roman" w:hAnsi="Times New Roman" w:cs="Times New Roman"/>
          <w:b/>
          <w:sz w:val="24"/>
          <w:szCs w:val="24"/>
        </w:rPr>
        <w:lastRenderedPageBreak/>
        <w:t>Activity 1: Create Dashboard Folder</w:t>
      </w:r>
    </w:p>
    <w:p w14:paraId="6AC8C501" w14:textId="77777777" w:rsidR="008C68F0" w:rsidRDefault="00000000">
      <w:pPr>
        <w:widowControl w:val="0"/>
        <w:numPr>
          <w:ilvl w:val="0"/>
          <w:numId w:val="28"/>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the dashboard.</w:t>
      </w:r>
    </w:p>
    <w:p w14:paraId="333AA728"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dashboard tab.</w:t>
      </w:r>
    </w:p>
    <w:p w14:paraId="6C2B83AB"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new folder, give the folder label as </w:t>
      </w:r>
      <w:proofErr w:type="gramStart"/>
      <w:r>
        <w:rPr>
          <w:rFonts w:ascii="Times New Roman" w:eastAsia="Times New Roman" w:hAnsi="Times New Roman" w:cs="Times New Roman"/>
          <w:sz w:val="24"/>
          <w:szCs w:val="24"/>
        </w:rPr>
        <w:t>“ amount</w:t>
      </w:r>
      <w:proofErr w:type="gramEnd"/>
      <w:r>
        <w:rPr>
          <w:rFonts w:ascii="Times New Roman" w:eastAsia="Times New Roman" w:hAnsi="Times New Roman" w:cs="Times New Roman"/>
          <w:sz w:val="24"/>
          <w:szCs w:val="24"/>
        </w:rPr>
        <w:t xml:space="preserve"> data  dashboard”.</w:t>
      </w:r>
    </w:p>
    <w:p w14:paraId="5C6724AA"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Folder unique names will be auto populated.</w:t>
      </w:r>
    </w:p>
    <w:p w14:paraId="7BF67D2C"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3A2D0502"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9505FD" wp14:editId="4C136DA3">
            <wp:extent cx="5943600" cy="2489200"/>
            <wp:effectExtent l="0" t="0" r="0" b="0"/>
            <wp:docPr id="1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5943600" cy="2489200"/>
                    </a:xfrm>
                    <a:prstGeom prst="rect">
                      <a:avLst/>
                    </a:prstGeom>
                    <a:ln/>
                  </pic:spPr>
                </pic:pic>
              </a:graphicData>
            </a:graphic>
          </wp:inline>
        </w:drawing>
      </w:r>
    </w:p>
    <w:p w14:paraId="6C25F9A9" w14:textId="77777777" w:rsidR="008C68F0" w:rsidRDefault="008C68F0">
      <w:pPr>
        <w:widowControl w:val="0"/>
        <w:spacing w:before="37" w:line="240" w:lineRule="auto"/>
        <w:rPr>
          <w:rFonts w:ascii="Times New Roman" w:eastAsia="Times New Roman" w:hAnsi="Times New Roman" w:cs="Times New Roman"/>
          <w:sz w:val="24"/>
          <w:szCs w:val="24"/>
        </w:rPr>
      </w:pPr>
    </w:p>
    <w:p w14:paraId="07E7C3BB" w14:textId="77777777" w:rsidR="008C68F0" w:rsidRDefault="008C68F0">
      <w:pPr>
        <w:widowControl w:val="0"/>
        <w:spacing w:before="37" w:line="240" w:lineRule="auto"/>
        <w:rPr>
          <w:rFonts w:ascii="Times New Roman" w:eastAsia="Times New Roman" w:hAnsi="Times New Roman" w:cs="Times New Roman"/>
          <w:sz w:val="24"/>
          <w:szCs w:val="24"/>
        </w:rPr>
      </w:pPr>
    </w:p>
    <w:p w14:paraId="614C8FCF" w14:textId="77777777" w:rsidR="008C68F0" w:rsidRDefault="008C68F0">
      <w:pPr>
        <w:widowControl w:val="0"/>
        <w:spacing w:before="37" w:line="240" w:lineRule="auto"/>
        <w:rPr>
          <w:rFonts w:ascii="Times New Roman" w:eastAsia="Times New Roman" w:hAnsi="Times New Roman" w:cs="Times New Roman"/>
          <w:sz w:val="24"/>
          <w:szCs w:val="24"/>
        </w:rPr>
      </w:pPr>
    </w:p>
    <w:p w14:paraId="5135DEDA" w14:textId="77777777" w:rsidR="008C68F0" w:rsidRDefault="008C68F0">
      <w:pPr>
        <w:widowControl w:val="0"/>
        <w:spacing w:before="37" w:line="240" w:lineRule="auto"/>
        <w:rPr>
          <w:rFonts w:ascii="Times New Roman" w:eastAsia="Times New Roman" w:hAnsi="Times New Roman" w:cs="Times New Roman"/>
          <w:sz w:val="24"/>
          <w:szCs w:val="24"/>
        </w:rPr>
      </w:pPr>
    </w:p>
    <w:p w14:paraId="1AB32531" w14:textId="77777777" w:rsidR="008C68F0" w:rsidRDefault="008C68F0">
      <w:pPr>
        <w:widowControl w:val="0"/>
        <w:spacing w:before="37" w:line="240" w:lineRule="auto"/>
        <w:rPr>
          <w:rFonts w:ascii="Times New Roman" w:eastAsia="Times New Roman" w:hAnsi="Times New Roman" w:cs="Times New Roman"/>
          <w:sz w:val="24"/>
          <w:szCs w:val="24"/>
        </w:rPr>
      </w:pPr>
    </w:p>
    <w:p w14:paraId="65A69407" w14:textId="77777777" w:rsidR="008C68F0" w:rsidRDefault="00000000">
      <w:pPr>
        <w:pStyle w:val="Heading2"/>
        <w:rPr>
          <w:rFonts w:ascii="Times New Roman" w:eastAsia="Times New Roman" w:hAnsi="Times New Roman" w:cs="Times New Roman"/>
          <w:b/>
          <w:sz w:val="24"/>
          <w:szCs w:val="24"/>
        </w:rPr>
      </w:pPr>
      <w:bookmarkStart w:id="54" w:name="_heading=h.1egqt2p" w:colFirst="0" w:colLast="0"/>
      <w:bookmarkEnd w:id="54"/>
      <w:r>
        <w:rPr>
          <w:rFonts w:ascii="Times New Roman" w:eastAsia="Times New Roman" w:hAnsi="Times New Roman" w:cs="Times New Roman"/>
          <w:b/>
          <w:sz w:val="24"/>
          <w:szCs w:val="24"/>
        </w:rPr>
        <w:t>Activity 2: Create Dashboard</w:t>
      </w:r>
    </w:p>
    <w:p w14:paraId="4289B878" w14:textId="77777777" w:rsidR="008C68F0" w:rsidRDefault="008C68F0">
      <w:pPr>
        <w:rPr>
          <w:rFonts w:ascii="Times New Roman" w:eastAsia="Times New Roman" w:hAnsi="Times New Roman" w:cs="Times New Roman"/>
          <w:b/>
          <w:sz w:val="24"/>
          <w:szCs w:val="24"/>
        </w:rPr>
      </w:pPr>
    </w:p>
    <w:p w14:paraId="3876AAF6" w14:textId="77777777" w:rsidR="008C68F0" w:rsidRDefault="00000000">
      <w:pPr>
        <w:widowControl w:val="0"/>
        <w:numPr>
          <w:ilvl w:val="0"/>
          <w:numId w:val="11"/>
        </w:numPr>
        <w:spacing w:before="37" w:line="240" w:lineRule="auto"/>
        <w:ind w:left="425"/>
        <w:rPr>
          <w:rFonts w:ascii="Times New Roman" w:eastAsia="Times New Roman" w:hAnsi="Times New Roman" w:cs="Times New Roman"/>
          <w:sz w:val="24"/>
          <w:szCs w:val="24"/>
        </w:rPr>
      </w:pPr>
      <w:r>
        <w:rPr>
          <w:rFonts w:ascii="Cardo" w:eastAsia="Cardo" w:hAnsi="Cardo" w:cs="Cardo"/>
          <w:sz w:val="24"/>
          <w:szCs w:val="24"/>
        </w:rPr>
        <w:t>Go to the app → click on the Dashboards tabs.</w:t>
      </w:r>
    </w:p>
    <w:p w14:paraId="3B897144"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61DEEF" wp14:editId="65B22CB2">
            <wp:extent cx="5731200" cy="1384300"/>
            <wp:effectExtent l="0" t="0" r="0" b="0"/>
            <wp:docPr id="1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731200" cy="1384300"/>
                    </a:xfrm>
                    <a:prstGeom prst="rect">
                      <a:avLst/>
                    </a:prstGeom>
                    <a:ln/>
                  </pic:spPr>
                </pic:pic>
              </a:graphicData>
            </a:graphic>
          </wp:inline>
        </w:drawing>
      </w:r>
    </w:p>
    <w:p w14:paraId="22CB05A3" w14:textId="77777777" w:rsidR="008C68F0" w:rsidRDefault="00000000">
      <w:pPr>
        <w:widowControl w:val="0"/>
        <w:numPr>
          <w:ilvl w:val="0"/>
          <w:numId w:val="11"/>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 Name and select the folder that was created, and click on create.</w:t>
      </w:r>
    </w:p>
    <w:p w14:paraId="61A40013"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699981" wp14:editId="1132D8D6">
            <wp:extent cx="5943600" cy="4038600"/>
            <wp:effectExtent l="0" t="0" r="0" b="0"/>
            <wp:docPr id="1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5943600" cy="4038600"/>
                    </a:xfrm>
                    <a:prstGeom prst="rect">
                      <a:avLst/>
                    </a:prstGeom>
                    <a:ln/>
                  </pic:spPr>
                </pic:pic>
              </a:graphicData>
            </a:graphic>
          </wp:inline>
        </w:drawing>
      </w:r>
    </w:p>
    <w:p w14:paraId="6BA3CC24" w14:textId="77777777" w:rsidR="008C68F0" w:rsidRDefault="00000000">
      <w:pPr>
        <w:widowControl w:val="0"/>
        <w:numPr>
          <w:ilvl w:val="0"/>
          <w:numId w:val="25"/>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 component.</w:t>
      </w:r>
    </w:p>
    <w:p w14:paraId="05DB68DC"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B53DAA" wp14:editId="520B9E3D">
            <wp:extent cx="5731200" cy="533400"/>
            <wp:effectExtent l="0" t="0" r="0" b="0"/>
            <wp:docPr id="1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5731200" cy="533400"/>
                    </a:xfrm>
                    <a:prstGeom prst="rect">
                      <a:avLst/>
                    </a:prstGeom>
                    <a:ln/>
                  </pic:spPr>
                </pic:pic>
              </a:graphicData>
            </a:graphic>
          </wp:inline>
        </w:drawing>
      </w:r>
    </w:p>
    <w:p w14:paraId="4D526310" w14:textId="77777777" w:rsidR="008C68F0" w:rsidRDefault="008C68F0">
      <w:pPr>
        <w:widowControl w:val="0"/>
        <w:spacing w:before="37" w:line="240" w:lineRule="auto"/>
        <w:rPr>
          <w:rFonts w:ascii="Times New Roman" w:eastAsia="Times New Roman" w:hAnsi="Times New Roman" w:cs="Times New Roman"/>
          <w:sz w:val="24"/>
          <w:szCs w:val="24"/>
        </w:rPr>
      </w:pPr>
    </w:p>
    <w:p w14:paraId="6CAF3DEB" w14:textId="77777777" w:rsidR="008C68F0" w:rsidRDefault="008C68F0">
      <w:pPr>
        <w:widowControl w:val="0"/>
        <w:spacing w:before="37" w:line="240" w:lineRule="auto"/>
        <w:rPr>
          <w:rFonts w:ascii="Times New Roman" w:eastAsia="Times New Roman" w:hAnsi="Times New Roman" w:cs="Times New Roman"/>
          <w:sz w:val="24"/>
          <w:szCs w:val="24"/>
        </w:rPr>
      </w:pPr>
    </w:p>
    <w:p w14:paraId="19E749CC" w14:textId="77777777" w:rsidR="008C68F0" w:rsidRDefault="00000000">
      <w:pPr>
        <w:widowControl w:val="0"/>
        <w:numPr>
          <w:ilvl w:val="0"/>
          <w:numId w:val="40"/>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a Report and click on select.</w:t>
      </w:r>
    </w:p>
    <w:p w14:paraId="5906E077"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C27130" wp14:editId="187D0EEA">
            <wp:extent cx="5943600" cy="2273300"/>
            <wp:effectExtent l="0" t="0" r="0" b="0"/>
            <wp:docPr id="1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943600" cy="2273300"/>
                    </a:xfrm>
                    <a:prstGeom prst="rect">
                      <a:avLst/>
                    </a:prstGeom>
                    <a:ln/>
                  </pic:spPr>
                </pic:pic>
              </a:graphicData>
            </a:graphic>
          </wp:inline>
        </w:drawing>
      </w:r>
    </w:p>
    <w:p w14:paraId="77DE0866" w14:textId="77777777" w:rsidR="008C68F0" w:rsidRDefault="008C68F0">
      <w:pPr>
        <w:widowControl w:val="0"/>
        <w:spacing w:before="37" w:line="240" w:lineRule="auto"/>
        <w:rPr>
          <w:rFonts w:ascii="Times New Roman" w:eastAsia="Times New Roman" w:hAnsi="Times New Roman" w:cs="Times New Roman"/>
          <w:sz w:val="24"/>
          <w:szCs w:val="24"/>
        </w:rPr>
      </w:pPr>
    </w:p>
    <w:p w14:paraId="1BF522B9" w14:textId="77777777" w:rsidR="008C68F0" w:rsidRDefault="008C68F0">
      <w:pPr>
        <w:widowControl w:val="0"/>
        <w:spacing w:before="37" w:line="240" w:lineRule="auto"/>
        <w:rPr>
          <w:rFonts w:ascii="Times New Roman" w:eastAsia="Times New Roman" w:hAnsi="Times New Roman" w:cs="Times New Roman"/>
          <w:sz w:val="24"/>
          <w:szCs w:val="24"/>
        </w:rPr>
      </w:pPr>
    </w:p>
    <w:p w14:paraId="2641DBD0" w14:textId="77777777" w:rsidR="008C68F0" w:rsidRDefault="00000000">
      <w:pPr>
        <w:widowControl w:val="0"/>
        <w:numPr>
          <w:ilvl w:val="0"/>
          <w:numId w:val="24"/>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Preview is shown below.</w:t>
      </w:r>
    </w:p>
    <w:p w14:paraId="479A94C7" w14:textId="77777777" w:rsidR="008C68F0" w:rsidRDefault="008C68F0">
      <w:pPr>
        <w:widowControl w:val="0"/>
        <w:spacing w:before="37" w:line="240" w:lineRule="auto"/>
        <w:rPr>
          <w:rFonts w:ascii="Times New Roman" w:eastAsia="Times New Roman" w:hAnsi="Times New Roman" w:cs="Times New Roman"/>
          <w:sz w:val="24"/>
          <w:szCs w:val="24"/>
        </w:rPr>
      </w:pPr>
    </w:p>
    <w:p w14:paraId="104A6472"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B1DDA2" wp14:editId="1290534A">
            <wp:extent cx="5943600" cy="4292600"/>
            <wp:effectExtent l="0" t="0" r="0" b="0"/>
            <wp:docPr id="13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7"/>
                    <a:srcRect/>
                    <a:stretch>
                      <a:fillRect/>
                    </a:stretch>
                  </pic:blipFill>
                  <pic:spPr>
                    <a:xfrm>
                      <a:off x="0" y="0"/>
                      <a:ext cx="5943600" cy="4292600"/>
                    </a:xfrm>
                    <a:prstGeom prst="rect">
                      <a:avLst/>
                    </a:prstGeom>
                    <a:ln/>
                  </pic:spPr>
                </pic:pic>
              </a:graphicData>
            </a:graphic>
          </wp:inline>
        </w:drawing>
      </w:r>
    </w:p>
    <w:p w14:paraId="10FC2E34"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as- vertical bar chart</w:t>
      </w:r>
    </w:p>
    <w:p w14:paraId="35852AA0"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X-axis - rice taken by shops</w:t>
      </w:r>
    </w:p>
    <w:p w14:paraId="50C11CA2"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Y-axis- sum of amount</w:t>
      </w:r>
    </w:p>
    <w:p w14:paraId="1B744AE5"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Y-axis range - automatic</w:t>
      </w:r>
    </w:p>
    <w:p w14:paraId="5769F713"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 rice taken by shops</w:t>
      </w:r>
    </w:p>
    <w:p w14:paraId="17388379"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theme - dark.</w:t>
      </w:r>
    </w:p>
    <w:p w14:paraId="6E187E30" w14:textId="77777777" w:rsidR="008C68F0" w:rsidRDefault="008C68F0">
      <w:pPr>
        <w:widowControl w:val="0"/>
        <w:spacing w:before="37" w:line="240" w:lineRule="auto"/>
        <w:rPr>
          <w:rFonts w:ascii="Times New Roman" w:eastAsia="Times New Roman" w:hAnsi="Times New Roman" w:cs="Times New Roman"/>
          <w:sz w:val="24"/>
          <w:szCs w:val="24"/>
        </w:rPr>
      </w:pPr>
    </w:p>
    <w:p w14:paraId="3CADF159"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the component</w:t>
      </w:r>
    </w:p>
    <w:p w14:paraId="7810AB2F" w14:textId="77777777" w:rsidR="008C68F0" w:rsidRDefault="008C68F0">
      <w:pPr>
        <w:widowControl w:val="0"/>
        <w:spacing w:before="37" w:line="240" w:lineRule="auto"/>
        <w:rPr>
          <w:rFonts w:ascii="Times New Roman" w:eastAsia="Times New Roman" w:hAnsi="Times New Roman" w:cs="Times New Roman"/>
          <w:sz w:val="24"/>
          <w:szCs w:val="24"/>
        </w:rPr>
      </w:pPr>
    </w:p>
    <w:p w14:paraId="328431B2" w14:textId="77777777" w:rsidR="008C68F0" w:rsidRDefault="008C68F0">
      <w:pPr>
        <w:widowControl w:val="0"/>
        <w:spacing w:before="37" w:line="240" w:lineRule="auto"/>
        <w:rPr>
          <w:rFonts w:ascii="Times New Roman" w:eastAsia="Times New Roman" w:hAnsi="Times New Roman" w:cs="Times New Roman"/>
          <w:sz w:val="24"/>
          <w:szCs w:val="24"/>
        </w:rPr>
      </w:pPr>
    </w:p>
    <w:p w14:paraId="14734AD0" w14:textId="77777777" w:rsidR="008C68F0" w:rsidRDefault="00000000">
      <w:pPr>
        <w:widowControl w:val="0"/>
        <w:spacing w:before="37"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Again</w:t>
      </w:r>
      <w:proofErr w:type="gramEnd"/>
      <w:r>
        <w:rPr>
          <w:rFonts w:ascii="Times New Roman" w:eastAsia="Times New Roman" w:hAnsi="Times New Roman" w:cs="Times New Roman"/>
          <w:sz w:val="24"/>
          <w:szCs w:val="24"/>
        </w:rPr>
        <w:t xml:space="preserve"> select add component with above same steps</w:t>
      </w:r>
    </w:p>
    <w:p w14:paraId="2609DC8A"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display  as</w:t>
      </w:r>
      <w:proofErr w:type="gramEnd"/>
      <w:r>
        <w:rPr>
          <w:rFonts w:ascii="Times New Roman" w:eastAsia="Times New Roman" w:hAnsi="Times New Roman" w:cs="Times New Roman"/>
          <w:sz w:val="24"/>
          <w:szCs w:val="24"/>
        </w:rPr>
        <w:t xml:space="preserve"> donut chart</w:t>
      </w:r>
    </w:p>
    <w:p w14:paraId="635E5ED7"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2.sort by - sum of amount</w:t>
      </w:r>
    </w:p>
    <w:p w14:paraId="36694D9A"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3.title-range of amount per day</w:t>
      </w:r>
    </w:p>
    <w:p w14:paraId="00D2CB37"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4.component theme dark</w:t>
      </w:r>
    </w:p>
    <w:p w14:paraId="31CAAE49" w14:textId="77777777" w:rsidR="008C68F0" w:rsidRDefault="008C68F0">
      <w:pPr>
        <w:widowControl w:val="0"/>
        <w:spacing w:before="37" w:line="240" w:lineRule="auto"/>
        <w:rPr>
          <w:rFonts w:ascii="Times New Roman" w:eastAsia="Times New Roman" w:hAnsi="Times New Roman" w:cs="Times New Roman"/>
          <w:sz w:val="24"/>
          <w:szCs w:val="24"/>
        </w:rPr>
      </w:pPr>
    </w:p>
    <w:p w14:paraId="478CEDED"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D803A4" wp14:editId="0B10888B">
            <wp:extent cx="3571875" cy="5505450"/>
            <wp:effectExtent l="0" t="0" r="0" b="0"/>
            <wp:docPr id="1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3571875" cy="5505450"/>
                    </a:xfrm>
                    <a:prstGeom prst="rect">
                      <a:avLst/>
                    </a:prstGeom>
                    <a:ln/>
                  </pic:spPr>
                </pic:pic>
              </a:graphicData>
            </a:graphic>
          </wp:inline>
        </w:drawing>
      </w:r>
    </w:p>
    <w:p w14:paraId="0490866A" w14:textId="77777777" w:rsidR="008C68F0" w:rsidRDefault="008C68F0">
      <w:pPr>
        <w:widowControl w:val="0"/>
        <w:spacing w:before="68" w:line="240" w:lineRule="auto"/>
        <w:rPr>
          <w:rFonts w:ascii="Times New Roman" w:eastAsia="Times New Roman" w:hAnsi="Times New Roman" w:cs="Times New Roman"/>
          <w:sz w:val="24"/>
          <w:szCs w:val="24"/>
        </w:rPr>
      </w:pPr>
    </w:p>
    <w:p w14:paraId="37813C1E" w14:textId="77777777" w:rsidR="008C68F0" w:rsidRDefault="008C68F0">
      <w:pPr>
        <w:widowControl w:val="0"/>
        <w:spacing w:before="68" w:line="240" w:lineRule="auto"/>
        <w:rPr>
          <w:rFonts w:ascii="Times New Roman" w:eastAsia="Times New Roman" w:hAnsi="Times New Roman" w:cs="Times New Roman"/>
          <w:sz w:val="24"/>
          <w:szCs w:val="24"/>
        </w:rPr>
      </w:pPr>
    </w:p>
    <w:p w14:paraId="73EC19CC" w14:textId="77777777" w:rsidR="008C68F0" w:rsidRDefault="008C68F0">
      <w:pPr>
        <w:widowControl w:val="0"/>
        <w:spacing w:before="37" w:line="240" w:lineRule="auto"/>
        <w:rPr>
          <w:rFonts w:ascii="Times New Roman" w:eastAsia="Times New Roman" w:hAnsi="Times New Roman" w:cs="Times New Roman"/>
          <w:sz w:val="24"/>
          <w:szCs w:val="24"/>
        </w:rPr>
      </w:pPr>
    </w:p>
    <w:p w14:paraId="43A68B37" w14:textId="77777777" w:rsidR="008C68F0" w:rsidRDefault="00000000">
      <w:pPr>
        <w:rPr>
          <w:color w:val="080707"/>
          <w:sz w:val="21"/>
          <w:szCs w:val="21"/>
          <w:highlight w:val="white"/>
        </w:rPr>
      </w:pPr>
      <w:r>
        <w:rPr>
          <w:color w:val="080707"/>
          <w:sz w:val="21"/>
          <w:szCs w:val="21"/>
          <w:highlight w:val="white"/>
        </w:rPr>
        <w:t>Click add.</w:t>
      </w:r>
    </w:p>
    <w:p w14:paraId="67378A3B" w14:textId="77777777" w:rsidR="008C68F0" w:rsidRDefault="00000000">
      <w:pPr>
        <w:rPr>
          <w:color w:val="080707"/>
          <w:sz w:val="21"/>
          <w:szCs w:val="21"/>
          <w:highlight w:val="white"/>
        </w:rPr>
      </w:pPr>
      <w:r>
        <w:rPr>
          <w:color w:val="080707"/>
          <w:sz w:val="21"/>
          <w:szCs w:val="21"/>
          <w:highlight w:val="white"/>
        </w:rPr>
        <w:lastRenderedPageBreak/>
        <w:t>Click save and done.</w:t>
      </w:r>
      <w:r>
        <w:rPr>
          <w:rFonts w:ascii="Times New Roman" w:eastAsia="Times New Roman" w:hAnsi="Times New Roman" w:cs="Times New Roman"/>
          <w:noProof/>
          <w:sz w:val="24"/>
          <w:szCs w:val="24"/>
        </w:rPr>
        <w:drawing>
          <wp:inline distT="114300" distB="114300" distL="114300" distR="114300" wp14:anchorId="1452E76F" wp14:editId="4B8543DF">
            <wp:extent cx="5943600" cy="4203700"/>
            <wp:effectExtent l="0" t="0" r="0" b="0"/>
            <wp:docPr id="1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9"/>
                    <a:srcRect/>
                    <a:stretch>
                      <a:fillRect/>
                    </a:stretch>
                  </pic:blipFill>
                  <pic:spPr>
                    <a:xfrm>
                      <a:off x="0" y="0"/>
                      <a:ext cx="5943600" cy="4203700"/>
                    </a:xfrm>
                    <a:prstGeom prst="rect">
                      <a:avLst/>
                    </a:prstGeom>
                    <a:ln/>
                  </pic:spPr>
                </pic:pic>
              </a:graphicData>
            </a:graphic>
          </wp:inline>
        </w:drawing>
      </w:r>
    </w:p>
    <w:p w14:paraId="58BEDDB0" w14:textId="77777777" w:rsidR="008C68F0" w:rsidRDefault="008C68F0">
      <w:pPr>
        <w:rPr>
          <w:color w:val="080707"/>
          <w:sz w:val="21"/>
          <w:szCs w:val="21"/>
          <w:highlight w:val="white"/>
        </w:rPr>
      </w:pPr>
    </w:p>
    <w:p w14:paraId="2D4B8420" w14:textId="77777777" w:rsidR="008C68F0" w:rsidRDefault="008C68F0">
      <w:pPr>
        <w:rPr>
          <w:color w:val="080707"/>
          <w:sz w:val="21"/>
          <w:szCs w:val="21"/>
          <w:highlight w:val="white"/>
        </w:rPr>
      </w:pPr>
    </w:p>
    <w:sectPr w:rsidR="008C68F0" w:rsidSect="00FA753C">
      <w:headerReference w:type="default" r:id="rId80"/>
      <w:footerReference w:type="default" r:id="rId8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10BBE8" w14:textId="77777777" w:rsidR="009F0579" w:rsidRDefault="009F0579">
      <w:pPr>
        <w:spacing w:line="240" w:lineRule="auto"/>
      </w:pPr>
      <w:r>
        <w:separator/>
      </w:r>
    </w:p>
  </w:endnote>
  <w:endnote w:type="continuationSeparator" w:id="0">
    <w:p w14:paraId="6FB9CCD8" w14:textId="77777777" w:rsidR="009F0579" w:rsidRDefault="009F05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8BACC1D7-4228-40A4-9838-D6E09B198269}"/>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embedRegular r:id="rId2" w:fontKey="{09863DA1-09BC-49F5-9757-F80CC49E204D}"/>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3" w:fontKey="{612730B2-91C4-43AA-A5EE-27EEA4C94840}"/>
  </w:font>
  <w:font w:name="Cambria">
    <w:panose1 w:val="02040503050406030204"/>
    <w:charset w:val="00"/>
    <w:family w:val="roman"/>
    <w:pitch w:val="variable"/>
    <w:sig w:usb0="E00006FF" w:usb1="420024FF" w:usb2="02000000" w:usb3="00000000" w:csb0="0000019F" w:csb1="00000000"/>
    <w:embedRegular r:id="rId4" w:fontKey="{F431B489-A6F6-42C5-ACC8-67F0EBCB9D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tag w:val="goog_rdk_11"/>
      <w:id w:val="-661308540"/>
    </w:sdtPr>
    <w:sdtContent>
      <w:p w14:paraId="7E5732F8" w14:textId="77777777" w:rsidR="008C68F0" w:rsidRDefault="00000000">
        <w:pPr>
          <w:rPr>
            <w:ins w:id="55" w:author="SAIKEERTHI CHUKKA" w:date="2023-09-21T17:50:00Z"/>
            <w:b/>
            <w:sz w:val="23"/>
            <w:szCs w:val="23"/>
            <w:highlight w:val="white"/>
          </w:rPr>
        </w:pPr>
        <w:sdt>
          <w:sdtPr>
            <w:tag w:val="goog_rdk_10"/>
            <w:id w:val="-320578139"/>
          </w:sdtP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ACD1CB" w14:textId="77777777" w:rsidR="009F0579" w:rsidRDefault="009F0579">
      <w:pPr>
        <w:spacing w:line="240" w:lineRule="auto"/>
      </w:pPr>
      <w:r>
        <w:separator/>
      </w:r>
    </w:p>
  </w:footnote>
  <w:footnote w:type="continuationSeparator" w:id="0">
    <w:p w14:paraId="11BAFCD6" w14:textId="77777777" w:rsidR="009F0579" w:rsidRDefault="009F05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EB72C" w14:textId="77777777" w:rsidR="008C68F0" w:rsidRDefault="008C68F0">
    <w:pPr>
      <w:rPr>
        <w:b/>
        <w:sz w:val="23"/>
        <w:szCs w:val="23"/>
        <w:highlight w:val="white"/>
      </w:rPr>
    </w:pPr>
  </w:p>
  <w:p w14:paraId="1585DE24" w14:textId="77777777" w:rsidR="008C68F0" w:rsidRDefault="008C68F0">
    <w:pPr>
      <w:rPr>
        <w:b/>
        <w:sz w:val="23"/>
        <w:szCs w:val="23"/>
        <w:highlight w:val="whit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85C14"/>
    <w:multiLevelType w:val="multilevel"/>
    <w:tmpl w:val="730CF1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D11DEF"/>
    <w:multiLevelType w:val="multilevel"/>
    <w:tmpl w:val="259406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257C02"/>
    <w:multiLevelType w:val="multilevel"/>
    <w:tmpl w:val="604491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3A1E96"/>
    <w:multiLevelType w:val="multilevel"/>
    <w:tmpl w:val="26F28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BC291E"/>
    <w:multiLevelType w:val="multilevel"/>
    <w:tmpl w:val="453EB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D20D10"/>
    <w:multiLevelType w:val="multilevel"/>
    <w:tmpl w:val="7FBA71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D5521A6"/>
    <w:multiLevelType w:val="multilevel"/>
    <w:tmpl w:val="1E121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EEA69FC"/>
    <w:multiLevelType w:val="multilevel"/>
    <w:tmpl w:val="91668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29F0367"/>
    <w:multiLevelType w:val="multilevel"/>
    <w:tmpl w:val="4FC80A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207906"/>
    <w:multiLevelType w:val="multilevel"/>
    <w:tmpl w:val="7AC0A0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66F44DF"/>
    <w:multiLevelType w:val="multilevel"/>
    <w:tmpl w:val="AB9C2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96723E"/>
    <w:multiLevelType w:val="multilevel"/>
    <w:tmpl w:val="EE921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FA48D2"/>
    <w:multiLevelType w:val="multilevel"/>
    <w:tmpl w:val="D5D253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D592568"/>
    <w:multiLevelType w:val="multilevel"/>
    <w:tmpl w:val="5B96E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02E4078"/>
    <w:multiLevelType w:val="multilevel"/>
    <w:tmpl w:val="1B085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26C53F2"/>
    <w:multiLevelType w:val="multilevel"/>
    <w:tmpl w:val="4072D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8520D44"/>
    <w:multiLevelType w:val="multilevel"/>
    <w:tmpl w:val="53B49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9A421E4"/>
    <w:multiLevelType w:val="multilevel"/>
    <w:tmpl w:val="BBB0CB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BC319D9"/>
    <w:multiLevelType w:val="multilevel"/>
    <w:tmpl w:val="C2F60A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2C643BF1"/>
    <w:multiLevelType w:val="multilevel"/>
    <w:tmpl w:val="873EC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E646D46"/>
    <w:multiLevelType w:val="multilevel"/>
    <w:tmpl w:val="B596EE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1681E7E"/>
    <w:multiLevelType w:val="multilevel"/>
    <w:tmpl w:val="0DB08D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2AF2375"/>
    <w:multiLevelType w:val="multilevel"/>
    <w:tmpl w:val="05DC2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30D362B"/>
    <w:multiLevelType w:val="multilevel"/>
    <w:tmpl w:val="A72CE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DD004F1"/>
    <w:multiLevelType w:val="multilevel"/>
    <w:tmpl w:val="A75C1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00258A"/>
    <w:multiLevelType w:val="multilevel"/>
    <w:tmpl w:val="C3A06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01B7A63"/>
    <w:multiLevelType w:val="multilevel"/>
    <w:tmpl w:val="1A801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1E47F86"/>
    <w:multiLevelType w:val="multilevel"/>
    <w:tmpl w:val="334C7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27417DF"/>
    <w:multiLevelType w:val="multilevel"/>
    <w:tmpl w:val="DFDA4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33C0446"/>
    <w:multiLevelType w:val="multilevel"/>
    <w:tmpl w:val="26665C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3461998"/>
    <w:multiLevelType w:val="multilevel"/>
    <w:tmpl w:val="466AC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75C4DD5"/>
    <w:multiLevelType w:val="multilevel"/>
    <w:tmpl w:val="54409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82F74E9"/>
    <w:multiLevelType w:val="multilevel"/>
    <w:tmpl w:val="C9BA6A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A66659C"/>
    <w:multiLevelType w:val="multilevel"/>
    <w:tmpl w:val="DD36E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A920D15"/>
    <w:multiLevelType w:val="multilevel"/>
    <w:tmpl w:val="1AC8A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123E78"/>
    <w:multiLevelType w:val="multilevel"/>
    <w:tmpl w:val="774C3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22B7C7E"/>
    <w:multiLevelType w:val="multilevel"/>
    <w:tmpl w:val="6AF4A0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6BF1DD5"/>
    <w:multiLevelType w:val="multilevel"/>
    <w:tmpl w:val="4CE2C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7551013"/>
    <w:multiLevelType w:val="multilevel"/>
    <w:tmpl w:val="9BA6B3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A2F7E0D"/>
    <w:multiLevelType w:val="multilevel"/>
    <w:tmpl w:val="1A5CB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E651A50"/>
    <w:multiLevelType w:val="multilevel"/>
    <w:tmpl w:val="6CCEB7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FFF00A0"/>
    <w:multiLevelType w:val="multilevel"/>
    <w:tmpl w:val="44980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3F6328D"/>
    <w:multiLevelType w:val="multilevel"/>
    <w:tmpl w:val="069E4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6935B01"/>
    <w:multiLevelType w:val="multilevel"/>
    <w:tmpl w:val="07E891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9A77F11"/>
    <w:multiLevelType w:val="multilevel"/>
    <w:tmpl w:val="0EB80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A214EE5"/>
    <w:multiLevelType w:val="multilevel"/>
    <w:tmpl w:val="D082AF32"/>
    <w:lvl w:ilvl="0">
      <w:start w:val="1"/>
      <w:numFmt w:val="bullet"/>
      <w:lvlText w:val="●"/>
      <w:lvlJc w:val="left"/>
      <w:pPr>
        <w:ind w:left="720" w:hanging="360"/>
      </w:pPr>
      <w:rPr>
        <w:rFonts w:ascii="Roboto" w:eastAsia="Roboto" w:hAnsi="Roboto" w:cs="Roboto"/>
        <w:color w:val="18181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A8D6CA7"/>
    <w:multiLevelType w:val="multilevel"/>
    <w:tmpl w:val="2CC4D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F2356BE"/>
    <w:multiLevelType w:val="multilevel"/>
    <w:tmpl w:val="DEF618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FC9349D"/>
    <w:multiLevelType w:val="multilevel"/>
    <w:tmpl w:val="2C88E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28352A2"/>
    <w:multiLevelType w:val="multilevel"/>
    <w:tmpl w:val="93E89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59E7AB2"/>
    <w:multiLevelType w:val="multilevel"/>
    <w:tmpl w:val="862E02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77F671C3"/>
    <w:multiLevelType w:val="multilevel"/>
    <w:tmpl w:val="36D88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7FF4B43"/>
    <w:multiLevelType w:val="multilevel"/>
    <w:tmpl w:val="11F06D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8535F1F"/>
    <w:multiLevelType w:val="multilevel"/>
    <w:tmpl w:val="CABAD0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A667012"/>
    <w:multiLevelType w:val="multilevel"/>
    <w:tmpl w:val="7FB81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B361FF3"/>
    <w:multiLevelType w:val="multilevel"/>
    <w:tmpl w:val="BB66CE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C7970DF"/>
    <w:multiLevelType w:val="multilevel"/>
    <w:tmpl w:val="F5BCC2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F6E7972"/>
    <w:multiLevelType w:val="multilevel"/>
    <w:tmpl w:val="DBD4D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78843806">
    <w:abstractNumId w:val="11"/>
  </w:num>
  <w:num w:numId="2" w16cid:durableId="297615182">
    <w:abstractNumId w:val="42"/>
  </w:num>
  <w:num w:numId="3" w16cid:durableId="494303896">
    <w:abstractNumId w:val="7"/>
  </w:num>
  <w:num w:numId="4" w16cid:durableId="2037778516">
    <w:abstractNumId w:val="2"/>
  </w:num>
  <w:num w:numId="5" w16cid:durableId="1520966515">
    <w:abstractNumId w:val="5"/>
  </w:num>
  <w:num w:numId="6" w16cid:durableId="1300114523">
    <w:abstractNumId w:val="35"/>
  </w:num>
  <w:num w:numId="7" w16cid:durableId="1770849023">
    <w:abstractNumId w:val="52"/>
  </w:num>
  <w:num w:numId="8" w16cid:durableId="287591110">
    <w:abstractNumId w:val="50"/>
  </w:num>
  <w:num w:numId="9" w16cid:durableId="1013726121">
    <w:abstractNumId w:val="14"/>
  </w:num>
  <w:num w:numId="10" w16cid:durableId="881097313">
    <w:abstractNumId w:val="41"/>
  </w:num>
  <w:num w:numId="11" w16cid:durableId="1114596516">
    <w:abstractNumId w:val="51"/>
  </w:num>
  <w:num w:numId="12" w16cid:durableId="16197608">
    <w:abstractNumId w:val="46"/>
  </w:num>
  <w:num w:numId="13" w16cid:durableId="963510401">
    <w:abstractNumId w:val="24"/>
  </w:num>
  <w:num w:numId="14" w16cid:durableId="738091156">
    <w:abstractNumId w:val="34"/>
  </w:num>
  <w:num w:numId="15" w16cid:durableId="1168136515">
    <w:abstractNumId w:val="12"/>
  </w:num>
  <w:num w:numId="16" w16cid:durableId="266355755">
    <w:abstractNumId w:val="0"/>
  </w:num>
  <w:num w:numId="17" w16cid:durableId="1666396950">
    <w:abstractNumId w:val="23"/>
  </w:num>
  <w:num w:numId="18" w16cid:durableId="1840458211">
    <w:abstractNumId w:val="54"/>
  </w:num>
  <w:num w:numId="19" w16cid:durableId="279648244">
    <w:abstractNumId w:val="21"/>
  </w:num>
  <w:num w:numId="20" w16cid:durableId="1407654359">
    <w:abstractNumId w:val="43"/>
  </w:num>
  <w:num w:numId="21" w16cid:durableId="1636905591">
    <w:abstractNumId w:val="57"/>
  </w:num>
  <w:num w:numId="22" w16cid:durableId="1294599371">
    <w:abstractNumId w:val="44"/>
  </w:num>
  <w:num w:numId="23" w16cid:durableId="417141116">
    <w:abstractNumId w:val="47"/>
  </w:num>
  <w:num w:numId="24" w16cid:durableId="2322983">
    <w:abstractNumId w:val="13"/>
  </w:num>
  <w:num w:numId="25" w16cid:durableId="1456287954">
    <w:abstractNumId w:val="19"/>
  </w:num>
  <w:num w:numId="26" w16cid:durableId="281690053">
    <w:abstractNumId w:val="3"/>
  </w:num>
  <w:num w:numId="27" w16cid:durableId="1864711685">
    <w:abstractNumId w:val="39"/>
  </w:num>
  <w:num w:numId="28" w16cid:durableId="728722965">
    <w:abstractNumId w:val="37"/>
  </w:num>
  <w:num w:numId="29" w16cid:durableId="1725257256">
    <w:abstractNumId w:val="15"/>
  </w:num>
  <w:num w:numId="30" w16cid:durableId="178392181">
    <w:abstractNumId w:val="6"/>
  </w:num>
  <w:num w:numId="31" w16cid:durableId="1260410237">
    <w:abstractNumId w:val="55"/>
  </w:num>
  <w:num w:numId="32" w16cid:durableId="1396658727">
    <w:abstractNumId w:val="30"/>
  </w:num>
  <w:num w:numId="33" w16cid:durableId="298608949">
    <w:abstractNumId w:val="9"/>
  </w:num>
  <w:num w:numId="34" w16cid:durableId="1799882585">
    <w:abstractNumId w:val="32"/>
  </w:num>
  <w:num w:numId="35" w16cid:durableId="1677728130">
    <w:abstractNumId w:val="56"/>
  </w:num>
  <w:num w:numId="36" w16cid:durableId="558252384">
    <w:abstractNumId w:val="45"/>
  </w:num>
  <w:num w:numId="37" w16cid:durableId="693843033">
    <w:abstractNumId w:val="49"/>
  </w:num>
  <w:num w:numId="38" w16cid:durableId="696002375">
    <w:abstractNumId w:val="36"/>
  </w:num>
  <w:num w:numId="39" w16cid:durableId="1537040751">
    <w:abstractNumId w:val="38"/>
  </w:num>
  <w:num w:numId="40" w16cid:durableId="1507090435">
    <w:abstractNumId w:val="4"/>
  </w:num>
  <w:num w:numId="41" w16cid:durableId="1806659666">
    <w:abstractNumId w:val="48"/>
  </w:num>
  <w:num w:numId="42" w16cid:durableId="2078046713">
    <w:abstractNumId w:val="28"/>
  </w:num>
  <w:num w:numId="43" w16cid:durableId="1406151545">
    <w:abstractNumId w:val="20"/>
  </w:num>
  <w:num w:numId="44" w16cid:durableId="501163256">
    <w:abstractNumId w:val="26"/>
  </w:num>
  <w:num w:numId="45" w16cid:durableId="868110489">
    <w:abstractNumId w:val="10"/>
  </w:num>
  <w:num w:numId="46" w16cid:durableId="1993486959">
    <w:abstractNumId w:val="22"/>
  </w:num>
  <w:num w:numId="47" w16cid:durableId="1045447276">
    <w:abstractNumId w:val="53"/>
  </w:num>
  <w:num w:numId="48" w16cid:durableId="1322001495">
    <w:abstractNumId w:val="17"/>
  </w:num>
  <w:num w:numId="49" w16cid:durableId="1410465934">
    <w:abstractNumId w:val="8"/>
  </w:num>
  <w:num w:numId="50" w16cid:durableId="18510889">
    <w:abstractNumId w:val="27"/>
  </w:num>
  <w:num w:numId="51" w16cid:durableId="1218130568">
    <w:abstractNumId w:val="25"/>
  </w:num>
  <w:num w:numId="52" w16cid:durableId="795029768">
    <w:abstractNumId w:val="31"/>
  </w:num>
  <w:num w:numId="53" w16cid:durableId="1723407597">
    <w:abstractNumId w:val="18"/>
  </w:num>
  <w:num w:numId="54" w16cid:durableId="2059815292">
    <w:abstractNumId w:val="1"/>
  </w:num>
  <w:num w:numId="55" w16cid:durableId="907304592">
    <w:abstractNumId w:val="40"/>
  </w:num>
  <w:num w:numId="56" w16cid:durableId="1779719042">
    <w:abstractNumId w:val="29"/>
  </w:num>
  <w:num w:numId="57" w16cid:durableId="1725328698">
    <w:abstractNumId w:val="16"/>
  </w:num>
  <w:num w:numId="58" w16cid:durableId="26708252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8F0"/>
    <w:rsid w:val="00163DE9"/>
    <w:rsid w:val="008C68F0"/>
    <w:rsid w:val="009D2007"/>
    <w:rsid w:val="009F0579"/>
    <w:rsid w:val="00FA75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15A74"/>
  <w15:docId w15:val="{31E598B7-DED7-433D-9235-F408DD9AB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developer.salesforce.com/signup"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developers.salesforce.com/Signu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outu.be/r9EX3lGde5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I6hwWkNFRoh8QRkWtAFZzWBi9A==">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50</Pages>
  <Words>4689</Words>
  <Characters>26728</Characters>
  <Application>Microsoft Office Word</Application>
  <DocSecurity>0</DocSecurity>
  <Lines>222</Lines>
  <Paragraphs>62</Paragraphs>
  <ScaleCrop>false</ScaleCrop>
  <Company/>
  <LinksUpToDate>false</LinksUpToDate>
  <CharactersWithSpaces>31355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Mohd Saquib Nadeem</cp:lastModifiedBy>
  <cp:revision>3</cp:revision>
  <dcterms:created xsi:type="dcterms:W3CDTF">2024-06-26T12:44:00Z</dcterms:created>
  <dcterms:modified xsi:type="dcterms:W3CDTF">2024-06-26T13:17:00Z</dcterms:modified>
</cp:coreProperties>
</file>